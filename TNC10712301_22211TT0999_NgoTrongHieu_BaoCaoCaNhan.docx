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FB48F2E" w14:textId="61B84D91" w:rsidR="0009170E" w:rsidRPr="005C5642" w:rsidRDefault="002A5808" w:rsidP="004D5D0A">
      <w:pPr>
        <w:rPr>
          <w:rFonts w:cs="Times New Roman"/>
          <w:b/>
        </w:rPr>
      </w:pPr>
      <w:r w:rsidRPr="005C5642">
        <w:rPr>
          <w:rFonts w:cs="Times New Roman"/>
          <w:noProof/>
          <w:sz w:val="28"/>
          <w:szCs w:val="28"/>
        </w:rPr>
        <w:drawing>
          <wp:anchor distT="0" distB="0" distL="114300" distR="114300" simplePos="0" relativeHeight="251660288" behindDoc="1" locked="0" layoutInCell="1" allowOverlap="1" wp14:anchorId="1C21C30C" wp14:editId="1A757060">
            <wp:simplePos x="0" y="0"/>
            <wp:positionH relativeFrom="margin">
              <wp:posOffset>-77470</wp:posOffset>
            </wp:positionH>
            <wp:positionV relativeFrom="paragraph">
              <wp:posOffset>34925</wp:posOffset>
            </wp:positionV>
            <wp:extent cx="5844455" cy="8941982"/>
            <wp:effectExtent l="19050" t="19050" r="23495" b="12065"/>
            <wp:wrapNone/>
            <wp:docPr id="15" name="Picture 15"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hung doi"/>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844455" cy="8941982"/>
                    </a:xfrm>
                    <a:prstGeom prst="rect">
                      <a:avLst/>
                    </a:prstGeom>
                    <a:solidFill>
                      <a:srgbClr val="0000FF"/>
                    </a:solidFill>
                    <a:ln w="9525">
                      <a:solidFill>
                        <a:srgbClr val="0D0D0D"/>
                      </a:solidFill>
                      <a:miter lim="800000"/>
                      <a:headEnd/>
                      <a:tailEnd/>
                    </a:ln>
                  </pic:spPr>
                </pic:pic>
              </a:graphicData>
            </a:graphic>
            <wp14:sizeRelH relativeFrom="page">
              <wp14:pctWidth>0</wp14:pctWidth>
            </wp14:sizeRelH>
            <wp14:sizeRelV relativeFrom="page">
              <wp14:pctHeight>0</wp14:pctHeight>
            </wp14:sizeRelV>
          </wp:anchor>
        </w:drawing>
      </w:r>
    </w:p>
    <w:p w14:paraId="5CE5C601" w14:textId="0090D7FF" w:rsidR="0009170E" w:rsidRPr="005C5642" w:rsidRDefault="0009170E" w:rsidP="004D5D0A">
      <w:pPr>
        <w:rPr>
          <w:rFonts w:cs="Times New Roman"/>
          <w:b/>
          <w:sz w:val="28"/>
        </w:rPr>
      </w:pPr>
      <w:bookmarkStart w:id="0" w:name="_Hlk168122400"/>
      <w:bookmarkEnd w:id="0"/>
    </w:p>
    <w:p w14:paraId="75E9FC96" w14:textId="2ABAF791" w:rsidR="0009170E" w:rsidRPr="005C5642" w:rsidRDefault="0009170E" w:rsidP="00C310E0">
      <w:pPr>
        <w:jc w:val="center"/>
        <w:rPr>
          <w:rFonts w:cs="Times New Roman"/>
          <w:b/>
          <w:sz w:val="28"/>
        </w:rPr>
      </w:pPr>
      <w:r w:rsidRPr="005C5642">
        <w:rPr>
          <w:rFonts w:cs="Times New Roman"/>
          <w:b/>
          <w:sz w:val="28"/>
        </w:rPr>
        <w:t>ỦY BAN NHÂN THÀNH PHỐ HỒ CHÍ MINH</w:t>
      </w:r>
    </w:p>
    <w:p w14:paraId="2C8BF9BC" w14:textId="77777777" w:rsidR="0009170E" w:rsidRPr="005C5642" w:rsidRDefault="0009170E" w:rsidP="00C310E0">
      <w:pPr>
        <w:jc w:val="center"/>
        <w:rPr>
          <w:rFonts w:cs="Times New Roman"/>
          <w:b/>
          <w:sz w:val="28"/>
        </w:rPr>
      </w:pPr>
      <w:r w:rsidRPr="005C5642">
        <w:rPr>
          <w:rFonts w:cs="Times New Roman"/>
          <w:b/>
          <w:sz w:val="28"/>
        </w:rPr>
        <w:t>TRƯỜNG CAO ĐẲNG CÔNG NGHỆ THỦ ĐỨC</w:t>
      </w:r>
    </w:p>
    <w:p w14:paraId="10F862DD" w14:textId="674ED21E" w:rsidR="0009170E" w:rsidRPr="005C5642" w:rsidRDefault="0009170E" w:rsidP="00C310E0">
      <w:pPr>
        <w:jc w:val="center"/>
        <w:rPr>
          <w:rFonts w:cs="Times New Roman"/>
          <w:b/>
          <w:sz w:val="28"/>
        </w:rPr>
      </w:pPr>
      <w:r w:rsidRPr="005C5642">
        <w:rPr>
          <w:rFonts w:cs="Times New Roman"/>
          <w:b/>
          <w:sz w:val="28"/>
        </w:rPr>
        <w:t xml:space="preserve">KHOA </w:t>
      </w:r>
      <w:r w:rsidR="00853EE6" w:rsidRPr="005C5642">
        <w:rPr>
          <w:rFonts w:cs="Times New Roman"/>
          <w:b/>
          <w:sz w:val="28"/>
        </w:rPr>
        <w:t>CÔNG NGHỆ THÔNG TIN</w:t>
      </w:r>
    </w:p>
    <w:p w14:paraId="23F5694A" w14:textId="77777777" w:rsidR="0009170E" w:rsidRPr="005C5642" w:rsidRDefault="0009170E" w:rsidP="00C310E0">
      <w:pPr>
        <w:jc w:val="center"/>
        <w:rPr>
          <w:rFonts w:cs="Times New Roman"/>
          <w:b/>
          <w:sz w:val="32"/>
        </w:rPr>
      </w:pPr>
      <w:r w:rsidRPr="005C5642">
        <w:rPr>
          <w:rFonts w:cs="Times New Roman"/>
          <w:b/>
          <w:sz w:val="32"/>
        </w:rPr>
        <w:sym w:font="Wingdings" w:char="F09A"/>
      </w:r>
      <w:r w:rsidRPr="005C5642">
        <w:rPr>
          <w:rFonts w:cs="Times New Roman"/>
          <w:b/>
          <w:sz w:val="32"/>
        </w:rPr>
        <w:sym w:font="Wingdings" w:char="F026"/>
      </w:r>
      <w:r w:rsidRPr="005C5642">
        <w:rPr>
          <w:rFonts w:cs="Times New Roman"/>
          <w:b/>
          <w:sz w:val="32"/>
        </w:rPr>
        <w:sym w:font="Wingdings" w:char="F09B"/>
      </w:r>
    </w:p>
    <w:p w14:paraId="18D50DC8" w14:textId="77777777" w:rsidR="0009170E" w:rsidRPr="005C5642" w:rsidRDefault="0009170E" w:rsidP="00C310E0">
      <w:pPr>
        <w:jc w:val="center"/>
        <w:rPr>
          <w:rFonts w:cs="Times New Roman"/>
          <w:b/>
          <w:sz w:val="32"/>
        </w:rPr>
      </w:pPr>
      <w:r w:rsidRPr="005C5642">
        <w:rPr>
          <w:rFonts w:cs="Times New Roman"/>
          <w:noProof/>
        </w:rPr>
        <w:drawing>
          <wp:anchor distT="0" distB="0" distL="114300" distR="114300" simplePos="0" relativeHeight="251661312" behindDoc="0" locked="0" layoutInCell="1" allowOverlap="1" wp14:anchorId="190BA72A" wp14:editId="6F18B0B3">
            <wp:simplePos x="0" y="0"/>
            <wp:positionH relativeFrom="margin">
              <wp:posOffset>2167890</wp:posOffset>
            </wp:positionH>
            <wp:positionV relativeFrom="paragraph">
              <wp:posOffset>31115</wp:posOffset>
            </wp:positionV>
            <wp:extent cx="1238250" cy="1108075"/>
            <wp:effectExtent l="0" t="0" r="0" b="0"/>
            <wp:wrapSquare wrapText="bothSides"/>
            <wp:docPr id="1" name="Picture 1" descr="logo trường 2.jpg"/>
            <wp:cNvGraphicFramePr/>
            <a:graphic xmlns:a="http://schemas.openxmlformats.org/drawingml/2006/main">
              <a:graphicData uri="http://schemas.openxmlformats.org/drawingml/2006/picture">
                <pic:pic xmlns:pic="http://schemas.openxmlformats.org/drawingml/2006/picture">
                  <pic:nvPicPr>
                    <pic:cNvPr id="1" name="Picture 1" descr="logo trường 2.jpg"/>
                    <pic:cNvPicPr/>
                  </pic:nvPicPr>
                  <pic:blipFill>
                    <a:blip r:embed="rId9">
                      <a:extLst>
                        <a:ext uri="{28A0092B-C50C-407E-A947-70E740481C1C}">
                          <a14:useLocalDpi xmlns:a14="http://schemas.microsoft.com/office/drawing/2010/main" val="0"/>
                        </a:ext>
                      </a:extLst>
                    </a:blip>
                    <a:srcRect b="34822"/>
                    <a:stretch>
                      <a:fillRect/>
                    </a:stretch>
                  </pic:blipFill>
                  <pic:spPr bwMode="auto">
                    <a:xfrm>
                      <a:off x="0" y="0"/>
                      <a:ext cx="1238250" cy="11080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07E7996" w14:textId="77777777" w:rsidR="0009170E" w:rsidRPr="005C5642" w:rsidRDefault="0009170E" w:rsidP="00C310E0">
      <w:pPr>
        <w:jc w:val="center"/>
        <w:rPr>
          <w:rFonts w:cs="Times New Roman"/>
          <w:b/>
          <w:sz w:val="32"/>
        </w:rPr>
      </w:pPr>
    </w:p>
    <w:p w14:paraId="4F0B57B8" w14:textId="77777777" w:rsidR="0009170E" w:rsidRPr="005C5642" w:rsidRDefault="0009170E" w:rsidP="00C310E0">
      <w:pPr>
        <w:jc w:val="center"/>
        <w:rPr>
          <w:rFonts w:cs="Times New Roman"/>
          <w:b/>
          <w:sz w:val="32"/>
        </w:rPr>
      </w:pPr>
      <w:r w:rsidRPr="005C5642">
        <w:rPr>
          <w:rFonts w:cs="Times New Roman"/>
          <w:b/>
          <w:sz w:val="32"/>
        </w:rPr>
        <w:br w:type="textWrapping" w:clear="all"/>
      </w:r>
    </w:p>
    <w:p w14:paraId="78CE0BBF" w14:textId="77777777" w:rsidR="00094452" w:rsidRPr="005C5642" w:rsidRDefault="0009170E" w:rsidP="00094452">
      <w:pPr>
        <w:jc w:val="center"/>
        <w:rPr>
          <w:rFonts w:cs="Times New Roman"/>
          <w:b/>
          <w:sz w:val="46"/>
          <w:szCs w:val="46"/>
        </w:rPr>
      </w:pPr>
      <w:r w:rsidRPr="005C5642">
        <w:rPr>
          <w:rFonts w:cs="Times New Roman"/>
          <w:b/>
          <w:sz w:val="46"/>
          <w:szCs w:val="46"/>
        </w:rPr>
        <w:t>BÁO CÁO</w:t>
      </w:r>
    </w:p>
    <w:p w14:paraId="4F0F4C9E" w14:textId="334E705D" w:rsidR="0009170E" w:rsidRPr="005C5642" w:rsidRDefault="00853EE6" w:rsidP="00094452">
      <w:pPr>
        <w:jc w:val="center"/>
        <w:rPr>
          <w:rFonts w:cs="Times New Roman"/>
          <w:b/>
          <w:sz w:val="46"/>
          <w:szCs w:val="46"/>
        </w:rPr>
      </w:pPr>
      <w:r w:rsidRPr="005C5642">
        <w:rPr>
          <w:rFonts w:cs="Times New Roman"/>
          <w:b/>
          <w:sz w:val="48"/>
          <w:szCs w:val="48"/>
        </w:rPr>
        <w:t>KIỂM THỬ PHẦN MỀ</w:t>
      </w:r>
      <w:r w:rsidR="00584D06" w:rsidRPr="005C5642">
        <w:rPr>
          <w:rFonts w:cs="Times New Roman"/>
          <w:b/>
          <w:sz w:val="48"/>
          <w:szCs w:val="48"/>
        </w:rPr>
        <w:t>M</w:t>
      </w:r>
      <w:r w:rsidR="00094452" w:rsidRPr="005C5642">
        <w:rPr>
          <w:rFonts w:cs="Times New Roman"/>
          <w:b/>
          <w:sz w:val="48"/>
          <w:szCs w:val="48"/>
        </w:rPr>
        <w:t xml:space="preserve"> </w:t>
      </w:r>
      <w:r w:rsidR="00D10433">
        <w:rPr>
          <w:rFonts w:cs="Times New Roman"/>
          <w:b/>
          <w:sz w:val="48"/>
          <w:szCs w:val="48"/>
        </w:rPr>
        <w:t>2</w:t>
      </w:r>
      <w:r w:rsidR="00584D06" w:rsidRPr="005C5642">
        <w:rPr>
          <w:rFonts w:cs="Times New Roman"/>
          <w:b/>
          <w:sz w:val="48"/>
          <w:szCs w:val="48"/>
        </w:rPr>
        <w:t xml:space="preserve"> </w:t>
      </w:r>
    </w:p>
    <w:p w14:paraId="1C50A88D" w14:textId="2AE36668" w:rsidR="0009170E" w:rsidRPr="005C5642" w:rsidRDefault="00584D06" w:rsidP="00737F10">
      <w:pPr>
        <w:ind w:left="4320"/>
        <w:jc w:val="left"/>
        <w:rPr>
          <w:rFonts w:cs="Times New Roman"/>
          <w:szCs w:val="26"/>
        </w:rPr>
      </w:pPr>
      <w:r w:rsidRPr="005C5642">
        <w:rPr>
          <w:rFonts w:cs="Times New Roman"/>
          <w:b/>
          <w:szCs w:val="26"/>
        </w:rPr>
        <w:t>Giảng</w:t>
      </w:r>
      <w:r w:rsidR="0009170E" w:rsidRPr="005C5642">
        <w:rPr>
          <w:rFonts w:cs="Times New Roman"/>
          <w:b/>
          <w:szCs w:val="26"/>
        </w:rPr>
        <w:t xml:space="preserve"> viên: </w:t>
      </w:r>
      <w:r w:rsidR="00CB6F0D" w:rsidRPr="005C5642">
        <w:rPr>
          <w:rFonts w:cs="Times New Roman"/>
          <w:b/>
          <w:szCs w:val="26"/>
        </w:rPr>
        <w:t>Phan Gia Phước</w:t>
      </w:r>
    </w:p>
    <w:p w14:paraId="5D5EEC82" w14:textId="23E3418F" w:rsidR="0009170E" w:rsidRPr="005C5642" w:rsidRDefault="0009170E" w:rsidP="00737F10">
      <w:pPr>
        <w:ind w:left="4320"/>
        <w:jc w:val="left"/>
        <w:rPr>
          <w:rFonts w:cs="Times New Roman"/>
          <w:b/>
          <w:szCs w:val="26"/>
        </w:rPr>
      </w:pPr>
      <w:r w:rsidRPr="005C5642">
        <w:rPr>
          <w:rFonts w:cs="Times New Roman"/>
          <w:b/>
          <w:szCs w:val="26"/>
        </w:rPr>
        <w:t>Sinh viên thực hiện:</w:t>
      </w:r>
      <w:r w:rsidR="007636A2" w:rsidRPr="005C5642">
        <w:rPr>
          <w:rFonts w:cs="Times New Roman"/>
          <w:b/>
          <w:szCs w:val="26"/>
        </w:rPr>
        <w:t xml:space="preserve"> </w:t>
      </w:r>
      <w:r w:rsidR="00D10433">
        <w:rPr>
          <w:rFonts w:cs="Times New Roman"/>
          <w:b/>
          <w:bCs/>
          <w:szCs w:val="26"/>
        </w:rPr>
        <w:t>Ngô Trọng Hiếu</w:t>
      </w:r>
    </w:p>
    <w:p w14:paraId="1DA4156A" w14:textId="195674E3" w:rsidR="0009170E" w:rsidRPr="005C5642" w:rsidRDefault="0009170E" w:rsidP="00737F10">
      <w:pPr>
        <w:ind w:left="4320"/>
        <w:jc w:val="left"/>
        <w:rPr>
          <w:rFonts w:cs="Times New Roman"/>
          <w:b/>
          <w:szCs w:val="26"/>
        </w:rPr>
      </w:pPr>
      <w:r w:rsidRPr="005C5642">
        <w:rPr>
          <w:rFonts w:cs="Times New Roman"/>
          <w:b/>
          <w:szCs w:val="26"/>
        </w:rPr>
        <w:t>Ngành:</w:t>
      </w:r>
      <w:r w:rsidRPr="005C5642">
        <w:rPr>
          <w:rFonts w:cs="Times New Roman"/>
          <w:szCs w:val="26"/>
        </w:rPr>
        <w:t xml:space="preserve"> </w:t>
      </w:r>
      <w:r w:rsidR="00CB6F0D" w:rsidRPr="005C5642">
        <w:rPr>
          <w:rFonts w:cs="Times New Roman"/>
          <w:szCs w:val="26"/>
        </w:rPr>
        <w:t>CNTT</w:t>
      </w:r>
    </w:p>
    <w:p w14:paraId="3AD64359" w14:textId="3B5A6BF0" w:rsidR="0009170E" w:rsidRPr="005C5642" w:rsidRDefault="0009170E" w:rsidP="00737F10">
      <w:pPr>
        <w:ind w:left="4320"/>
        <w:jc w:val="left"/>
        <w:rPr>
          <w:rFonts w:cs="Times New Roman"/>
          <w:szCs w:val="26"/>
        </w:rPr>
      </w:pPr>
      <w:r w:rsidRPr="005C5642">
        <w:rPr>
          <w:rFonts w:cs="Times New Roman"/>
          <w:b/>
          <w:szCs w:val="26"/>
        </w:rPr>
        <w:t>Lớp:</w:t>
      </w:r>
      <w:r w:rsidRPr="005C5642">
        <w:rPr>
          <w:rFonts w:cs="Times New Roman"/>
          <w:szCs w:val="26"/>
        </w:rPr>
        <w:t xml:space="preserve"> </w:t>
      </w:r>
      <w:r w:rsidR="00FB1A76" w:rsidRPr="005C5642">
        <w:rPr>
          <w:rFonts w:cs="Times New Roman"/>
          <w:szCs w:val="26"/>
        </w:rPr>
        <w:t>TNC10712301</w:t>
      </w:r>
    </w:p>
    <w:p w14:paraId="340404B2" w14:textId="77777777" w:rsidR="0009170E" w:rsidRPr="005C5642" w:rsidRDefault="00225531" w:rsidP="00737F10">
      <w:pPr>
        <w:ind w:left="4320"/>
        <w:jc w:val="left"/>
        <w:rPr>
          <w:rFonts w:cs="Times New Roman"/>
          <w:szCs w:val="26"/>
        </w:rPr>
        <w:sectPr w:rsidR="0009170E" w:rsidRPr="005C5642" w:rsidSect="002E1960">
          <w:footerReference w:type="default" r:id="rId10"/>
          <w:pgSz w:w="11906" w:h="16838" w:code="9"/>
          <w:pgMar w:top="1418" w:right="1411" w:bottom="1418" w:left="1701" w:header="720" w:footer="720" w:gutter="0"/>
          <w:pgNumType w:fmt="lowerRoman" w:start="1"/>
          <w:cols w:space="720"/>
          <w:titlePg/>
          <w:docGrid w:linePitch="381"/>
        </w:sectPr>
      </w:pPr>
      <w:r w:rsidRPr="005C5642">
        <w:rPr>
          <w:rFonts w:cs="Times New Roman"/>
          <w:noProof/>
          <w:szCs w:val="26"/>
        </w:rPr>
        <mc:AlternateContent>
          <mc:Choice Requires="wps">
            <w:drawing>
              <wp:anchor distT="0" distB="0" distL="114300" distR="114300" simplePos="0" relativeHeight="251662336" behindDoc="0" locked="0" layoutInCell="1" allowOverlap="1" wp14:anchorId="213FB6F2" wp14:editId="0ED4CBBC">
                <wp:simplePos x="0" y="0"/>
                <wp:positionH relativeFrom="column">
                  <wp:posOffset>1386840</wp:posOffset>
                </wp:positionH>
                <wp:positionV relativeFrom="paragraph">
                  <wp:posOffset>2390140</wp:posOffset>
                </wp:positionV>
                <wp:extent cx="3095625" cy="377190"/>
                <wp:effectExtent l="0" t="0" r="9525" b="3810"/>
                <wp:wrapNone/>
                <wp:docPr id="3" name="Text Box 3"/>
                <wp:cNvGraphicFramePr/>
                <a:graphic xmlns:a="http://schemas.openxmlformats.org/drawingml/2006/main">
                  <a:graphicData uri="http://schemas.microsoft.com/office/word/2010/wordprocessingShape">
                    <wps:wsp>
                      <wps:cNvSpPr txBox="1"/>
                      <wps:spPr>
                        <a:xfrm>
                          <a:off x="0" y="0"/>
                          <a:ext cx="3095625" cy="37719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AC3DAB0" w14:textId="4A9936D3" w:rsidR="00FE3520" w:rsidRPr="00655FB6" w:rsidRDefault="00FE3520" w:rsidP="0009170E">
                            <w:pPr>
                              <w:jc w:val="center"/>
                              <w:rPr>
                                <w:sz w:val="28"/>
                              </w:rPr>
                            </w:pPr>
                            <w:r w:rsidRPr="00655FB6">
                              <w:rPr>
                                <w:sz w:val="28"/>
                              </w:rPr>
                              <w:t>Thành phố</w:t>
                            </w:r>
                            <w:r>
                              <w:rPr>
                                <w:sz w:val="28"/>
                              </w:rPr>
                              <w:t xml:space="preserve"> Thủ Đức</w:t>
                            </w:r>
                            <w:r w:rsidRPr="00655FB6">
                              <w:rPr>
                                <w:sz w:val="28"/>
                              </w:rPr>
                              <w:t xml:space="preserve">, tháng </w:t>
                            </w:r>
                            <w:r>
                              <w:rPr>
                                <w:sz w:val="28"/>
                              </w:rPr>
                              <w:t>11/</w:t>
                            </w:r>
                            <w:r w:rsidRPr="00655FB6">
                              <w:rPr>
                                <w:sz w:val="28"/>
                              </w:rPr>
                              <w:t>202</w:t>
                            </w:r>
                            <w:r>
                              <w:rPr>
                                <w:sz w:val="28"/>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13FB6F2" id="_x0000_t202" coordsize="21600,21600" o:spt="202" path="m,l,21600r21600,l21600,xe">
                <v:stroke joinstyle="miter"/>
                <v:path gradientshapeok="t" o:connecttype="rect"/>
              </v:shapetype>
              <v:shape id="Text Box 3" o:spid="_x0000_s1026" type="#_x0000_t202" style="position:absolute;left:0;text-align:left;margin-left:109.2pt;margin-top:188.2pt;width:243.75pt;height:29.7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" fillcolor="white [3201]" stroked="f" strokeweight=".5pt">
                <v:textbox>
                  <w:txbxContent>
                    <w:p w14:paraId="1AC3DAB0" w14:textId="4A9936D3" w:rsidR="00FE3520" w:rsidRPr="00655FB6" w:rsidRDefault="00FE3520" w:rsidP="0009170E">
                      <w:pPr>
                        <w:jc w:val="center"/>
                        <w:rPr>
                          <w:sz w:val="28"/>
                        </w:rPr>
                      </w:pPr>
                      <w:r w:rsidRPr="00655FB6">
                        <w:rPr>
                          <w:sz w:val="28"/>
                        </w:rPr>
                        <w:t>Thành phố</w:t>
                      </w:r>
                      <w:r>
                        <w:rPr>
                          <w:sz w:val="28"/>
                        </w:rPr>
                        <w:t xml:space="preserve"> Thủ Đức</w:t>
                      </w:r>
                      <w:r w:rsidRPr="00655FB6">
                        <w:rPr>
                          <w:sz w:val="28"/>
                        </w:rPr>
                        <w:t xml:space="preserve">, tháng </w:t>
                      </w:r>
                      <w:r>
                        <w:rPr>
                          <w:sz w:val="28"/>
                        </w:rPr>
                        <w:t>11/</w:t>
                      </w:r>
                      <w:r w:rsidRPr="00655FB6">
                        <w:rPr>
                          <w:sz w:val="28"/>
                        </w:rPr>
                        <w:t>202</w:t>
                      </w:r>
                      <w:r>
                        <w:rPr>
                          <w:sz w:val="28"/>
                        </w:rPr>
                        <w:t>4</w:t>
                      </w:r>
                    </w:p>
                  </w:txbxContent>
                </v:textbox>
              </v:shape>
            </w:pict>
          </mc:Fallback>
        </mc:AlternateContent>
      </w:r>
      <w:r w:rsidR="0009170E" w:rsidRPr="005C5642">
        <w:rPr>
          <w:rFonts w:cs="Times New Roman"/>
          <w:b/>
          <w:szCs w:val="26"/>
        </w:rPr>
        <w:t>Niên khóa:</w:t>
      </w:r>
      <w:r w:rsidR="0009170E" w:rsidRPr="005C5642">
        <w:rPr>
          <w:rFonts w:cs="Times New Roman"/>
          <w:szCs w:val="26"/>
        </w:rPr>
        <w:t xml:space="preserve"> 202</w:t>
      </w:r>
      <w:r w:rsidR="00CB6F0D" w:rsidRPr="005C5642">
        <w:rPr>
          <w:rFonts w:cs="Times New Roman"/>
          <w:szCs w:val="26"/>
        </w:rPr>
        <w:t>2</w:t>
      </w:r>
      <w:r w:rsidR="003D464B" w:rsidRPr="005C5642">
        <w:rPr>
          <w:rFonts w:cs="Times New Roman"/>
          <w:szCs w:val="26"/>
        </w:rPr>
        <w:t>-202</w:t>
      </w:r>
      <w:r w:rsidRPr="005C5642">
        <w:rPr>
          <w:rFonts w:cs="Times New Roman"/>
          <w:szCs w:val="26"/>
        </w:rPr>
        <w:t>5</w:t>
      </w:r>
    </w:p>
    <w:p w14:paraId="35168847" w14:textId="00785BED" w:rsidR="00382487" w:rsidRPr="005C5642" w:rsidRDefault="00EC0E63" w:rsidP="00737F10">
      <w:pPr>
        <w:pStyle w:val="Heading1"/>
        <w:jc w:val="center"/>
        <w:rPr>
          <w:rFonts w:ascii="Times New Roman" w:hAnsi="Times New Roman" w:cs="Times New Roman"/>
          <w:b/>
          <w:bCs/>
          <w:color w:val="002060"/>
          <w:sz w:val="40"/>
          <w:szCs w:val="40"/>
        </w:rPr>
      </w:pPr>
      <w:bookmarkStart w:id="1" w:name="_Toc179544386"/>
      <w:bookmarkStart w:id="2" w:name="_Toc179545111"/>
      <w:bookmarkStart w:id="3" w:name="_Toc183172165"/>
      <w:bookmarkStart w:id="4" w:name="_Toc109765806"/>
      <w:r w:rsidRPr="005C5642">
        <w:rPr>
          <w:rFonts w:ascii="Times New Roman" w:hAnsi="Times New Roman" w:cs="Times New Roman"/>
          <w:b/>
          <w:bCs/>
          <w:color w:val="002060"/>
          <w:sz w:val="40"/>
          <w:szCs w:val="40"/>
        </w:rPr>
        <w:lastRenderedPageBreak/>
        <w:t>Table of Contents</w:t>
      </w:r>
      <w:bookmarkEnd w:id="1"/>
      <w:bookmarkEnd w:id="2"/>
      <w:bookmarkEnd w:id="3"/>
    </w:p>
    <w:p w14:paraId="39234036" w14:textId="59C2C4A6" w:rsidR="00382487" w:rsidRPr="005C5642" w:rsidRDefault="00EC0E63" w:rsidP="00EC0E63">
      <w:pPr>
        <w:tabs>
          <w:tab w:val="left" w:pos="7380"/>
        </w:tabs>
        <w:rPr>
          <w:rFonts w:cs="Times New Roman"/>
          <w:color w:val="002060"/>
          <w:sz w:val="32"/>
          <w:szCs w:val="32"/>
        </w:rPr>
      </w:pPr>
      <w:r w:rsidRPr="007640E4">
        <w:rPr>
          <w:rFonts w:cs="Times New Roman"/>
          <w:b/>
          <w:color w:val="002060"/>
          <w:sz w:val="32"/>
          <w:szCs w:val="32"/>
        </w:rPr>
        <w:t>Tiêu đề</w:t>
      </w:r>
      <w:r w:rsidRPr="005C5642">
        <w:rPr>
          <w:rFonts w:cs="Times New Roman"/>
          <w:color w:val="002060"/>
          <w:sz w:val="32"/>
          <w:szCs w:val="32"/>
        </w:rPr>
        <w:tab/>
      </w:r>
      <w:r w:rsidR="00584D06" w:rsidRPr="005C5642">
        <w:rPr>
          <w:rFonts w:cs="Times New Roman"/>
          <w:color w:val="002060"/>
          <w:sz w:val="32"/>
          <w:szCs w:val="32"/>
        </w:rPr>
        <w:t xml:space="preserve">   </w:t>
      </w:r>
      <w:r w:rsidRPr="007640E4">
        <w:rPr>
          <w:rFonts w:cs="Times New Roman"/>
          <w:b/>
          <w:color w:val="002060"/>
          <w:sz w:val="32"/>
          <w:szCs w:val="32"/>
        </w:rPr>
        <w:t>Trang</w:t>
      </w:r>
    </w:p>
    <w:p w14:paraId="67B45A58" w14:textId="1BC7E9D3" w:rsidR="00F5180E" w:rsidRDefault="000D1845">
      <w:pPr>
        <w:pStyle w:val="TOC1"/>
        <w:tabs>
          <w:tab w:val="right" w:leader="dot" w:pos="8500"/>
        </w:tabs>
        <w:rPr>
          <w:rFonts w:asciiTheme="minorHAnsi" w:eastAsiaTheme="minorEastAsia" w:hAnsiTheme="minorHAnsi"/>
          <w:noProof/>
          <w:sz w:val="22"/>
        </w:rPr>
      </w:pPr>
      <w:r w:rsidRPr="005C5642">
        <w:rPr>
          <w:rFonts w:cs="Times New Roman"/>
        </w:rPr>
        <w:fldChar w:fldCharType="begin"/>
      </w:r>
      <w:r w:rsidRPr="005C5642">
        <w:rPr>
          <w:rFonts w:cs="Times New Roman"/>
        </w:rPr>
        <w:instrText xml:space="preserve"> TOC \o "1-4" \h \z \u </w:instrText>
      </w:r>
      <w:r w:rsidRPr="005C5642">
        <w:rPr>
          <w:rFonts w:cs="Times New Roman"/>
        </w:rPr>
        <w:fldChar w:fldCharType="separate"/>
      </w:r>
      <w:hyperlink w:anchor="_Toc183172165" w:history="1">
        <w:r w:rsidR="00F5180E" w:rsidRPr="0022099C">
          <w:rPr>
            <w:rStyle w:val="Hyperlink"/>
            <w:rFonts w:cs="Times New Roman"/>
            <w:b/>
            <w:bCs/>
            <w:noProof/>
          </w:rPr>
          <w:t>Table of Contents</w:t>
        </w:r>
        <w:r w:rsidR="00F5180E">
          <w:rPr>
            <w:noProof/>
            <w:webHidden/>
          </w:rPr>
          <w:tab/>
        </w:r>
        <w:r w:rsidR="00F5180E">
          <w:rPr>
            <w:noProof/>
            <w:webHidden/>
          </w:rPr>
          <w:fldChar w:fldCharType="begin"/>
        </w:r>
        <w:r w:rsidR="00F5180E">
          <w:rPr>
            <w:noProof/>
            <w:webHidden/>
          </w:rPr>
          <w:instrText xml:space="preserve"> PAGEREF _Toc183172165 \h </w:instrText>
        </w:r>
        <w:r w:rsidR="00F5180E">
          <w:rPr>
            <w:noProof/>
            <w:webHidden/>
          </w:rPr>
        </w:r>
        <w:r w:rsidR="00F5180E">
          <w:rPr>
            <w:noProof/>
            <w:webHidden/>
          </w:rPr>
          <w:fldChar w:fldCharType="separate"/>
        </w:r>
        <w:r w:rsidR="00F5180E">
          <w:rPr>
            <w:noProof/>
            <w:webHidden/>
          </w:rPr>
          <w:t>2</w:t>
        </w:r>
        <w:r w:rsidR="00F5180E">
          <w:rPr>
            <w:noProof/>
            <w:webHidden/>
          </w:rPr>
          <w:fldChar w:fldCharType="end"/>
        </w:r>
      </w:hyperlink>
    </w:p>
    <w:p w14:paraId="0CFADA02" w14:textId="55A9EE32" w:rsidR="00F5180E" w:rsidRDefault="00F5180E">
      <w:pPr>
        <w:pStyle w:val="TOC1"/>
        <w:tabs>
          <w:tab w:val="right" w:leader="dot" w:pos="8500"/>
        </w:tabs>
        <w:rPr>
          <w:rFonts w:asciiTheme="minorHAnsi" w:eastAsiaTheme="minorEastAsia" w:hAnsiTheme="minorHAnsi"/>
          <w:noProof/>
          <w:sz w:val="22"/>
        </w:rPr>
      </w:pPr>
      <w:hyperlink w:anchor="_Toc183172166" w:history="1">
        <w:r w:rsidRPr="0022099C">
          <w:rPr>
            <w:rStyle w:val="Hyperlink"/>
            <w:rFonts w:cs="Times New Roman"/>
            <w:b/>
            <w:bCs/>
            <w:noProof/>
          </w:rPr>
          <w:t>DANH MỤC HÌNH</w:t>
        </w:r>
        <w:r>
          <w:rPr>
            <w:noProof/>
            <w:webHidden/>
          </w:rPr>
          <w:tab/>
        </w:r>
        <w:r>
          <w:rPr>
            <w:noProof/>
            <w:webHidden/>
          </w:rPr>
          <w:fldChar w:fldCharType="begin"/>
        </w:r>
        <w:r>
          <w:rPr>
            <w:noProof/>
            <w:webHidden/>
          </w:rPr>
          <w:instrText xml:space="preserve"> PAGEREF _Toc183172166 \h </w:instrText>
        </w:r>
        <w:r>
          <w:rPr>
            <w:noProof/>
            <w:webHidden/>
          </w:rPr>
        </w:r>
        <w:r>
          <w:rPr>
            <w:noProof/>
            <w:webHidden/>
          </w:rPr>
          <w:fldChar w:fldCharType="separate"/>
        </w:r>
        <w:r>
          <w:rPr>
            <w:noProof/>
            <w:webHidden/>
          </w:rPr>
          <w:t>4</w:t>
        </w:r>
        <w:r>
          <w:rPr>
            <w:noProof/>
            <w:webHidden/>
          </w:rPr>
          <w:fldChar w:fldCharType="end"/>
        </w:r>
      </w:hyperlink>
    </w:p>
    <w:p w14:paraId="0E8A31C2" w14:textId="04E8C0C5" w:rsidR="00F5180E" w:rsidRDefault="00F5180E">
      <w:pPr>
        <w:pStyle w:val="TOC1"/>
        <w:tabs>
          <w:tab w:val="right" w:leader="dot" w:pos="8500"/>
        </w:tabs>
        <w:rPr>
          <w:rFonts w:asciiTheme="minorHAnsi" w:eastAsiaTheme="minorEastAsia" w:hAnsiTheme="minorHAnsi"/>
          <w:noProof/>
          <w:sz w:val="22"/>
        </w:rPr>
      </w:pPr>
      <w:hyperlink w:anchor="_Toc183172167" w:history="1">
        <w:r w:rsidRPr="0022099C">
          <w:rPr>
            <w:rStyle w:val="Hyperlink"/>
            <w:rFonts w:cs="Times New Roman"/>
            <w:b/>
            <w:noProof/>
          </w:rPr>
          <w:t>LỜI CẢM ƠN</w:t>
        </w:r>
        <w:r>
          <w:rPr>
            <w:noProof/>
            <w:webHidden/>
          </w:rPr>
          <w:tab/>
        </w:r>
        <w:r>
          <w:rPr>
            <w:noProof/>
            <w:webHidden/>
          </w:rPr>
          <w:fldChar w:fldCharType="begin"/>
        </w:r>
        <w:r>
          <w:rPr>
            <w:noProof/>
            <w:webHidden/>
          </w:rPr>
          <w:instrText xml:space="preserve"> PAGEREF _Toc183172167 \h </w:instrText>
        </w:r>
        <w:r>
          <w:rPr>
            <w:noProof/>
            <w:webHidden/>
          </w:rPr>
        </w:r>
        <w:r>
          <w:rPr>
            <w:noProof/>
            <w:webHidden/>
          </w:rPr>
          <w:fldChar w:fldCharType="separate"/>
        </w:r>
        <w:r>
          <w:rPr>
            <w:noProof/>
            <w:webHidden/>
          </w:rPr>
          <w:t>6</w:t>
        </w:r>
        <w:r>
          <w:rPr>
            <w:noProof/>
            <w:webHidden/>
          </w:rPr>
          <w:fldChar w:fldCharType="end"/>
        </w:r>
      </w:hyperlink>
    </w:p>
    <w:p w14:paraId="66A38756" w14:textId="14A990BD" w:rsidR="00F5180E" w:rsidRDefault="00F5180E">
      <w:pPr>
        <w:pStyle w:val="TOC1"/>
        <w:tabs>
          <w:tab w:val="right" w:leader="dot" w:pos="8500"/>
        </w:tabs>
        <w:rPr>
          <w:rFonts w:asciiTheme="minorHAnsi" w:eastAsiaTheme="minorEastAsia" w:hAnsiTheme="minorHAnsi"/>
          <w:noProof/>
          <w:sz w:val="22"/>
        </w:rPr>
      </w:pPr>
      <w:hyperlink w:anchor="_Toc183172168" w:history="1">
        <w:r w:rsidRPr="0022099C">
          <w:rPr>
            <w:rStyle w:val="Hyperlink"/>
            <w:rFonts w:cs="Times New Roman"/>
            <w:b/>
            <w:bCs/>
            <w:noProof/>
          </w:rPr>
          <w:t>PHẦN NỘI DUNG</w:t>
        </w:r>
        <w:r>
          <w:rPr>
            <w:noProof/>
            <w:webHidden/>
          </w:rPr>
          <w:tab/>
        </w:r>
        <w:r>
          <w:rPr>
            <w:noProof/>
            <w:webHidden/>
          </w:rPr>
          <w:fldChar w:fldCharType="begin"/>
        </w:r>
        <w:r>
          <w:rPr>
            <w:noProof/>
            <w:webHidden/>
          </w:rPr>
          <w:instrText xml:space="preserve"> PAGEREF _Toc183172168 \h </w:instrText>
        </w:r>
        <w:r>
          <w:rPr>
            <w:noProof/>
            <w:webHidden/>
          </w:rPr>
        </w:r>
        <w:r>
          <w:rPr>
            <w:noProof/>
            <w:webHidden/>
          </w:rPr>
          <w:fldChar w:fldCharType="separate"/>
        </w:r>
        <w:r>
          <w:rPr>
            <w:noProof/>
            <w:webHidden/>
          </w:rPr>
          <w:t>8</w:t>
        </w:r>
        <w:r>
          <w:rPr>
            <w:noProof/>
            <w:webHidden/>
          </w:rPr>
          <w:fldChar w:fldCharType="end"/>
        </w:r>
      </w:hyperlink>
    </w:p>
    <w:p w14:paraId="2A8BE05C" w14:textId="16B36F46" w:rsidR="00F5180E" w:rsidRDefault="00F5180E">
      <w:pPr>
        <w:pStyle w:val="TOC1"/>
        <w:tabs>
          <w:tab w:val="right" w:leader="dot" w:pos="8500"/>
        </w:tabs>
        <w:rPr>
          <w:rFonts w:asciiTheme="minorHAnsi" w:eastAsiaTheme="minorEastAsia" w:hAnsiTheme="minorHAnsi"/>
          <w:noProof/>
          <w:sz w:val="22"/>
        </w:rPr>
      </w:pPr>
      <w:hyperlink w:anchor="_Toc183172169" w:history="1">
        <w:r w:rsidRPr="0022099C">
          <w:rPr>
            <w:rStyle w:val="Hyperlink"/>
            <w:rFonts w:cs="Times New Roman"/>
            <w:b/>
            <w:bCs/>
            <w:noProof/>
          </w:rPr>
          <w:t>Chương 1: Lý thuyết về kiểm thử Phần mềm</w:t>
        </w:r>
        <w:r>
          <w:rPr>
            <w:noProof/>
            <w:webHidden/>
          </w:rPr>
          <w:tab/>
        </w:r>
        <w:r>
          <w:rPr>
            <w:noProof/>
            <w:webHidden/>
          </w:rPr>
          <w:fldChar w:fldCharType="begin"/>
        </w:r>
        <w:r>
          <w:rPr>
            <w:noProof/>
            <w:webHidden/>
          </w:rPr>
          <w:instrText xml:space="preserve"> PAGEREF _Toc183172169 \h </w:instrText>
        </w:r>
        <w:r>
          <w:rPr>
            <w:noProof/>
            <w:webHidden/>
          </w:rPr>
        </w:r>
        <w:r>
          <w:rPr>
            <w:noProof/>
            <w:webHidden/>
          </w:rPr>
          <w:fldChar w:fldCharType="separate"/>
        </w:r>
        <w:r>
          <w:rPr>
            <w:noProof/>
            <w:webHidden/>
          </w:rPr>
          <w:t>8</w:t>
        </w:r>
        <w:r>
          <w:rPr>
            <w:noProof/>
            <w:webHidden/>
          </w:rPr>
          <w:fldChar w:fldCharType="end"/>
        </w:r>
      </w:hyperlink>
    </w:p>
    <w:p w14:paraId="532AF566" w14:textId="4B097FC4" w:rsidR="00F5180E" w:rsidRDefault="00F5180E">
      <w:pPr>
        <w:pStyle w:val="TOC2"/>
        <w:tabs>
          <w:tab w:val="right" w:leader="dot" w:pos="8500"/>
        </w:tabs>
        <w:rPr>
          <w:rFonts w:asciiTheme="minorHAnsi" w:eastAsiaTheme="minorEastAsia" w:hAnsiTheme="minorHAnsi"/>
          <w:noProof/>
          <w:sz w:val="22"/>
        </w:rPr>
      </w:pPr>
      <w:hyperlink w:anchor="_Toc183172170" w:history="1">
        <w:r w:rsidRPr="0022099C">
          <w:rPr>
            <w:rStyle w:val="Hyperlink"/>
            <w:rFonts w:cs="Times New Roman"/>
            <w:b/>
            <w:bCs/>
            <w:noProof/>
          </w:rPr>
          <w:t>1.1. Bảy chân lý kiểm thử</w:t>
        </w:r>
        <w:r>
          <w:rPr>
            <w:noProof/>
            <w:webHidden/>
          </w:rPr>
          <w:tab/>
        </w:r>
        <w:r>
          <w:rPr>
            <w:noProof/>
            <w:webHidden/>
          </w:rPr>
          <w:fldChar w:fldCharType="begin"/>
        </w:r>
        <w:r>
          <w:rPr>
            <w:noProof/>
            <w:webHidden/>
          </w:rPr>
          <w:instrText xml:space="preserve"> PAGEREF _Toc183172170 \h </w:instrText>
        </w:r>
        <w:r>
          <w:rPr>
            <w:noProof/>
            <w:webHidden/>
          </w:rPr>
        </w:r>
        <w:r>
          <w:rPr>
            <w:noProof/>
            <w:webHidden/>
          </w:rPr>
          <w:fldChar w:fldCharType="separate"/>
        </w:r>
        <w:r>
          <w:rPr>
            <w:noProof/>
            <w:webHidden/>
          </w:rPr>
          <w:t>8</w:t>
        </w:r>
        <w:r>
          <w:rPr>
            <w:noProof/>
            <w:webHidden/>
          </w:rPr>
          <w:fldChar w:fldCharType="end"/>
        </w:r>
      </w:hyperlink>
    </w:p>
    <w:p w14:paraId="32152AF0" w14:textId="073A3A33" w:rsidR="00F5180E" w:rsidRDefault="00F5180E">
      <w:pPr>
        <w:pStyle w:val="TOC2"/>
        <w:tabs>
          <w:tab w:val="right" w:leader="dot" w:pos="8500"/>
        </w:tabs>
        <w:rPr>
          <w:rFonts w:asciiTheme="minorHAnsi" w:eastAsiaTheme="minorEastAsia" w:hAnsiTheme="minorHAnsi"/>
          <w:noProof/>
          <w:sz w:val="22"/>
        </w:rPr>
      </w:pPr>
      <w:hyperlink w:anchor="_Toc183172171" w:history="1">
        <w:r w:rsidRPr="0022099C">
          <w:rPr>
            <w:rStyle w:val="Hyperlink"/>
            <w:rFonts w:cs="Times New Roman"/>
            <w:b/>
            <w:bCs/>
            <w:noProof/>
          </w:rPr>
          <w:t>1.2 Kỹ thuật kiểm thử hộp đen</w:t>
        </w:r>
        <w:r>
          <w:rPr>
            <w:noProof/>
            <w:webHidden/>
          </w:rPr>
          <w:tab/>
        </w:r>
        <w:r>
          <w:rPr>
            <w:noProof/>
            <w:webHidden/>
          </w:rPr>
          <w:fldChar w:fldCharType="begin"/>
        </w:r>
        <w:r>
          <w:rPr>
            <w:noProof/>
            <w:webHidden/>
          </w:rPr>
          <w:instrText xml:space="preserve"> PAGEREF _Toc183172171 \h </w:instrText>
        </w:r>
        <w:r>
          <w:rPr>
            <w:noProof/>
            <w:webHidden/>
          </w:rPr>
        </w:r>
        <w:r>
          <w:rPr>
            <w:noProof/>
            <w:webHidden/>
          </w:rPr>
          <w:fldChar w:fldCharType="separate"/>
        </w:r>
        <w:r>
          <w:rPr>
            <w:noProof/>
            <w:webHidden/>
          </w:rPr>
          <w:t>9</w:t>
        </w:r>
        <w:r>
          <w:rPr>
            <w:noProof/>
            <w:webHidden/>
          </w:rPr>
          <w:fldChar w:fldCharType="end"/>
        </w:r>
      </w:hyperlink>
    </w:p>
    <w:p w14:paraId="711D0DB4" w14:textId="2E718590" w:rsidR="00F5180E" w:rsidRDefault="00F5180E">
      <w:pPr>
        <w:pStyle w:val="TOC3"/>
        <w:tabs>
          <w:tab w:val="right" w:leader="dot" w:pos="8500"/>
        </w:tabs>
        <w:rPr>
          <w:rFonts w:asciiTheme="minorHAnsi" w:eastAsiaTheme="minorEastAsia" w:hAnsiTheme="minorHAnsi"/>
          <w:noProof/>
          <w:sz w:val="22"/>
        </w:rPr>
      </w:pPr>
      <w:hyperlink w:anchor="_Toc183172172" w:history="1">
        <w:r w:rsidRPr="0022099C">
          <w:rPr>
            <w:rStyle w:val="Hyperlink"/>
            <w:rFonts w:cs="Times New Roman"/>
            <w:b/>
            <w:bCs/>
            <w:noProof/>
          </w:rPr>
          <w:t>1.2.1 Phân vùng tương đương (Equivalence Partitioning)</w:t>
        </w:r>
        <w:r>
          <w:rPr>
            <w:noProof/>
            <w:webHidden/>
          </w:rPr>
          <w:tab/>
        </w:r>
        <w:r>
          <w:rPr>
            <w:noProof/>
            <w:webHidden/>
          </w:rPr>
          <w:fldChar w:fldCharType="begin"/>
        </w:r>
        <w:r>
          <w:rPr>
            <w:noProof/>
            <w:webHidden/>
          </w:rPr>
          <w:instrText xml:space="preserve"> PAGEREF _Toc183172172 \h </w:instrText>
        </w:r>
        <w:r>
          <w:rPr>
            <w:noProof/>
            <w:webHidden/>
          </w:rPr>
        </w:r>
        <w:r>
          <w:rPr>
            <w:noProof/>
            <w:webHidden/>
          </w:rPr>
          <w:fldChar w:fldCharType="separate"/>
        </w:r>
        <w:r>
          <w:rPr>
            <w:noProof/>
            <w:webHidden/>
          </w:rPr>
          <w:t>9</w:t>
        </w:r>
        <w:r>
          <w:rPr>
            <w:noProof/>
            <w:webHidden/>
          </w:rPr>
          <w:fldChar w:fldCharType="end"/>
        </w:r>
      </w:hyperlink>
    </w:p>
    <w:p w14:paraId="02A3AE67" w14:textId="0A2A4B5E" w:rsidR="00F5180E" w:rsidRDefault="00F5180E">
      <w:pPr>
        <w:pStyle w:val="TOC3"/>
        <w:tabs>
          <w:tab w:val="right" w:leader="dot" w:pos="8500"/>
        </w:tabs>
        <w:rPr>
          <w:rFonts w:asciiTheme="minorHAnsi" w:eastAsiaTheme="minorEastAsia" w:hAnsiTheme="minorHAnsi"/>
          <w:noProof/>
          <w:sz w:val="22"/>
        </w:rPr>
      </w:pPr>
      <w:hyperlink w:anchor="_Toc183172173" w:history="1">
        <w:r w:rsidRPr="0022099C">
          <w:rPr>
            <w:rStyle w:val="Hyperlink"/>
            <w:rFonts w:cs="Times New Roman"/>
            <w:b/>
            <w:bCs/>
            <w:noProof/>
          </w:rPr>
          <w:t>1.2.2 Giá trị biên (Boundary Value Analysis)</w:t>
        </w:r>
        <w:r>
          <w:rPr>
            <w:noProof/>
            <w:webHidden/>
          </w:rPr>
          <w:tab/>
        </w:r>
        <w:r>
          <w:rPr>
            <w:noProof/>
            <w:webHidden/>
          </w:rPr>
          <w:fldChar w:fldCharType="begin"/>
        </w:r>
        <w:r>
          <w:rPr>
            <w:noProof/>
            <w:webHidden/>
          </w:rPr>
          <w:instrText xml:space="preserve"> PAGEREF _Toc183172173 \h </w:instrText>
        </w:r>
        <w:r>
          <w:rPr>
            <w:noProof/>
            <w:webHidden/>
          </w:rPr>
        </w:r>
        <w:r>
          <w:rPr>
            <w:noProof/>
            <w:webHidden/>
          </w:rPr>
          <w:fldChar w:fldCharType="separate"/>
        </w:r>
        <w:r>
          <w:rPr>
            <w:noProof/>
            <w:webHidden/>
          </w:rPr>
          <w:t>9</w:t>
        </w:r>
        <w:r>
          <w:rPr>
            <w:noProof/>
            <w:webHidden/>
          </w:rPr>
          <w:fldChar w:fldCharType="end"/>
        </w:r>
      </w:hyperlink>
    </w:p>
    <w:p w14:paraId="5C664A35" w14:textId="072C9A2D" w:rsidR="00F5180E" w:rsidRDefault="00F5180E">
      <w:pPr>
        <w:pStyle w:val="TOC3"/>
        <w:tabs>
          <w:tab w:val="right" w:leader="dot" w:pos="8500"/>
        </w:tabs>
        <w:rPr>
          <w:rFonts w:asciiTheme="minorHAnsi" w:eastAsiaTheme="minorEastAsia" w:hAnsiTheme="minorHAnsi"/>
          <w:noProof/>
          <w:sz w:val="22"/>
        </w:rPr>
      </w:pPr>
      <w:hyperlink w:anchor="_Toc183172174" w:history="1">
        <w:r w:rsidRPr="0022099C">
          <w:rPr>
            <w:rStyle w:val="Hyperlink"/>
            <w:rFonts w:cs="Times New Roman"/>
            <w:b/>
            <w:bCs/>
            <w:noProof/>
          </w:rPr>
          <w:t>1.2.3 Kiểm thử Chuyển trạng thái (State Transition Testing)</w:t>
        </w:r>
        <w:r>
          <w:rPr>
            <w:noProof/>
            <w:webHidden/>
          </w:rPr>
          <w:tab/>
        </w:r>
        <w:r>
          <w:rPr>
            <w:noProof/>
            <w:webHidden/>
          </w:rPr>
          <w:fldChar w:fldCharType="begin"/>
        </w:r>
        <w:r>
          <w:rPr>
            <w:noProof/>
            <w:webHidden/>
          </w:rPr>
          <w:instrText xml:space="preserve"> PAGEREF _Toc183172174 \h </w:instrText>
        </w:r>
        <w:r>
          <w:rPr>
            <w:noProof/>
            <w:webHidden/>
          </w:rPr>
        </w:r>
        <w:r>
          <w:rPr>
            <w:noProof/>
            <w:webHidden/>
          </w:rPr>
          <w:fldChar w:fldCharType="separate"/>
        </w:r>
        <w:r>
          <w:rPr>
            <w:noProof/>
            <w:webHidden/>
          </w:rPr>
          <w:t>9</w:t>
        </w:r>
        <w:r>
          <w:rPr>
            <w:noProof/>
            <w:webHidden/>
          </w:rPr>
          <w:fldChar w:fldCharType="end"/>
        </w:r>
      </w:hyperlink>
    </w:p>
    <w:p w14:paraId="5B39B436" w14:textId="79DB77BC" w:rsidR="00F5180E" w:rsidRDefault="00F5180E">
      <w:pPr>
        <w:pStyle w:val="TOC3"/>
        <w:tabs>
          <w:tab w:val="right" w:leader="dot" w:pos="8500"/>
        </w:tabs>
        <w:rPr>
          <w:rFonts w:asciiTheme="minorHAnsi" w:eastAsiaTheme="minorEastAsia" w:hAnsiTheme="minorHAnsi"/>
          <w:noProof/>
          <w:sz w:val="22"/>
        </w:rPr>
      </w:pPr>
      <w:hyperlink w:anchor="_Toc183172175" w:history="1">
        <w:r w:rsidRPr="0022099C">
          <w:rPr>
            <w:rStyle w:val="Hyperlink"/>
            <w:rFonts w:cs="Times New Roman"/>
            <w:b/>
            <w:bCs/>
            <w:noProof/>
          </w:rPr>
          <w:t>1.2.4 Bảng quyết định (Decision Table Testing)</w:t>
        </w:r>
        <w:r>
          <w:rPr>
            <w:noProof/>
            <w:webHidden/>
          </w:rPr>
          <w:tab/>
        </w:r>
        <w:r>
          <w:rPr>
            <w:noProof/>
            <w:webHidden/>
          </w:rPr>
          <w:fldChar w:fldCharType="begin"/>
        </w:r>
        <w:r>
          <w:rPr>
            <w:noProof/>
            <w:webHidden/>
          </w:rPr>
          <w:instrText xml:space="preserve"> PAGEREF _Toc183172175 \h </w:instrText>
        </w:r>
        <w:r>
          <w:rPr>
            <w:noProof/>
            <w:webHidden/>
          </w:rPr>
        </w:r>
        <w:r>
          <w:rPr>
            <w:noProof/>
            <w:webHidden/>
          </w:rPr>
          <w:fldChar w:fldCharType="separate"/>
        </w:r>
        <w:r>
          <w:rPr>
            <w:noProof/>
            <w:webHidden/>
          </w:rPr>
          <w:t>10</w:t>
        </w:r>
        <w:r>
          <w:rPr>
            <w:noProof/>
            <w:webHidden/>
          </w:rPr>
          <w:fldChar w:fldCharType="end"/>
        </w:r>
      </w:hyperlink>
    </w:p>
    <w:p w14:paraId="4FC36E1B" w14:textId="6F4A8E26" w:rsidR="00F5180E" w:rsidRDefault="00F5180E">
      <w:pPr>
        <w:pStyle w:val="TOC2"/>
        <w:tabs>
          <w:tab w:val="right" w:leader="dot" w:pos="8500"/>
        </w:tabs>
        <w:rPr>
          <w:rFonts w:asciiTheme="minorHAnsi" w:eastAsiaTheme="minorEastAsia" w:hAnsiTheme="minorHAnsi"/>
          <w:noProof/>
          <w:sz w:val="22"/>
        </w:rPr>
      </w:pPr>
      <w:hyperlink w:anchor="_Toc183172176" w:history="1">
        <w:r w:rsidRPr="0022099C">
          <w:rPr>
            <w:rStyle w:val="Hyperlink"/>
            <w:rFonts w:cs="Times New Roman"/>
            <w:b/>
            <w:bCs/>
            <w:noProof/>
          </w:rPr>
          <w:t>1.3 Kỹ thuật kiểm thử dựa trên kinh nghiệm</w:t>
        </w:r>
        <w:r>
          <w:rPr>
            <w:noProof/>
            <w:webHidden/>
          </w:rPr>
          <w:tab/>
        </w:r>
        <w:r>
          <w:rPr>
            <w:noProof/>
            <w:webHidden/>
          </w:rPr>
          <w:fldChar w:fldCharType="begin"/>
        </w:r>
        <w:r>
          <w:rPr>
            <w:noProof/>
            <w:webHidden/>
          </w:rPr>
          <w:instrText xml:space="preserve"> PAGEREF _Toc183172176 \h </w:instrText>
        </w:r>
        <w:r>
          <w:rPr>
            <w:noProof/>
            <w:webHidden/>
          </w:rPr>
        </w:r>
        <w:r>
          <w:rPr>
            <w:noProof/>
            <w:webHidden/>
          </w:rPr>
          <w:fldChar w:fldCharType="separate"/>
        </w:r>
        <w:r>
          <w:rPr>
            <w:noProof/>
            <w:webHidden/>
          </w:rPr>
          <w:t>10</w:t>
        </w:r>
        <w:r>
          <w:rPr>
            <w:noProof/>
            <w:webHidden/>
          </w:rPr>
          <w:fldChar w:fldCharType="end"/>
        </w:r>
      </w:hyperlink>
    </w:p>
    <w:p w14:paraId="1763F0A1" w14:textId="1E068460" w:rsidR="00F5180E" w:rsidRDefault="00F5180E">
      <w:pPr>
        <w:pStyle w:val="TOC2"/>
        <w:tabs>
          <w:tab w:val="right" w:leader="dot" w:pos="8500"/>
        </w:tabs>
        <w:rPr>
          <w:rFonts w:asciiTheme="minorHAnsi" w:eastAsiaTheme="minorEastAsia" w:hAnsiTheme="minorHAnsi"/>
          <w:noProof/>
          <w:sz w:val="22"/>
        </w:rPr>
      </w:pPr>
      <w:hyperlink w:anchor="_Toc183172177" w:history="1">
        <w:r w:rsidRPr="0022099C">
          <w:rPr>
            <w:rStyle w:val="Hyperlink"/>
            <w:rFonts w:cs="Times New Roman"/>
            <w:b/>
            <w:bCs/>
            <w:noProof/>
          </w:rPr>
          <w:t>1.4 Kiểm thử tự động với Selenium</w:t>
        </w:r>
        <w:r>
          <w:rPr>
            <w:noProof/>
            <w:webHidden/>
          </w:rPr>
          <w:tab/>
        </w:r>
        <w:r>
          <w:rPr>
            <w:noProof/>
            <w:webHidden/>
          </w:rPr>
          <w:fldChar w:fldCharType="begin"/>
        </w:r>
        <w:r>
          <w:rPr>
            <w:noProof/>
            <w:webHidden/>
          </w:rPr>
          <w:instrText xml:space="preserve"> PAGEREF _Toc183172177 \h </w:instrText>
        </w:r>
        <w:r>
          <w:rPr>
            <w:noProof/>
            <w:webHidden/>
          </w:rPr>
        </w:r>
        <w:r>
          <w:rPr>
            <w:noProof/>
            <w:webHidden/>
          </w:rPr>
          <w:fldChar w:fldCharType="separate"/>
        </w:r>
        <w:r>
          <w:rPr>
            <w:noProof/>
            <w:webHidden/>
          </w:rPr>
          <w:t>10</w:t>
        </w:r>
        <w:r>
          <w:rPr>
            <w:noProof/>
            <w:webHidden/>
          </w:rPr>
          <w:fldChar w:fldCharType="end"/>
        </w:r>
      </w:hyperlink>
    </w:p>
    <w:p w14:paraId="70131CC3" w14:textId="2423D8AA" w:rsidR="00F5180E" w:rsidRDefault="00F5180E">
      <w:pPr>
        <w:pStyle w:val="TOC2"/>
        <w:tabs>
          <w:tab w:val="right" w:leader="dot" w:pos="8500"/>
        </w:tabs>
        <w:rPr>
          <w:rFonts w:asciiTheme="minorHAnsi" w:eastAsiaTheme="minorEastAsia" w:hAnsiTheme="minorHAnsi"/>
          <w:noProof/>
          <w:sz w:val="22"/>
        </w:rPr>
      </w:pPr>
      <w:hyperlink w:anchor="_Toc183172178" w:history="1">
        <w:r w:rsidRPr="0022099C">
          <w:rPr>
            <w:rStyle w:val="Hyperlink"/>
            <w:rFonts w:cs="Times New Roman"/>
            <w:b/>
            <w:bCs/>
            <w:noProof/>
          </w:rPr>
          <w:t>1.5 Kiểm thử hiệu năng với Jmeter</w:t>
        </w:r>
        <w:r>
          <w:rPr>
            <w:noProof/>
            <w:webHidden/>
          </w:rPr>
          <w:tab/>
        </w:r>
        <w:r>
          <w:rPr>
            <w:noProof/>
            <w:webHidden/>
          </w:rPr>
          <w:fldChar w:fldCharType="begin"/>
        </w:r>
        <w:r>
          <w:rPr>
            <w:noProof/>
            <w:webHidden/>
          </w:rPr>
          <w:instrText xml:space="preserve"> PAGEREF _Toc183172178 \h </w:instrText>
        </w:r>
        <w:r>
          <w:rPr>
            <w:noProof/>
            <w:webHidden/>
          </w:rPr>
        </w:r>
        <w:r>
          <w:rPr>
            <w:noProof/>
            <w:webHidden/>
          </w:rPr>
          <w:fldChar w:fldCharType="separate"/>
        </w:r>
        <w:r>
          <w:rPr>
            <w:noProof/>
            <w:webHidden/>
          </w:rPr>
          <w:t>10</w:t>
        </w:r>
        <w:r>
          <w:rPr>
            <w:noProof/>
            <w:webHidden/>
          </w:rPr>
          <w:fldChar w:fldCharType="end"/>
        </w:r>
      </w:hyperlink>
    </w:p>
    <w:p w14:paraId="28436199" w14:textId="70AAB258" w:rsidR="00F5180E" w:rsidRDefault="00F5180E">
      <w:pPr>
        <w:pStyle w:val="TOC1"/>
        <w:tabs>
          <w:tab w:val="right" w:leader="dot" w:pos="8500"/>
        </w:tabs>
        <w:rPr>
          <w:rFonts w:asciiTheme="minorHAnsi" w:eastAsiaTheme="minorEastAsia" w:hAnsiTheme="minorHAnsi"/>
          <w:noProof/>
          <w:sz w:val="22"/>
        </w:rPr>
      </w:pPr>
      <w:hyperlink w:anchor="_Toc183172179" w:history="1">
        <w:r w:rsidRPr="0022099C">
          <w:rPr>
            <w:rStyle w:val="Hyperlink"/>
            <w:rFonts w:cs="Times New Roman"/>
            <w:b/>
            <w:noProof/>
          </w:rPr>
          <w:t>CHƯƠNG 2: THỰC HIỆN DỰ ÁN</w:t>
        </w:r>
        <w:r>
          <w:rPr>
            <w:noProof/>
            <w:webHidden/>
          </w:rPr>
          <w:tab/>
        </w:r>
        <w:r>
          <w:rPr>
            <w:noProof/>
            <w:webHidden/>
          </w:rPr>
          <w:fldChar w:fldCharType="begin"/>
        </w:r>
        <w:r>
          <w:rPr>
            <w:noProof/>
            <w:webHidden/>
          </w:rPr>
          <w:instrText xml:space="preserve"> PAGEREF _Toc183172179 \h </w:instrText>
        </w:r>
        <w:r>
          <w:rPr>
            <w:noProof/>
            <w:webHidden/>
          </w:rPr>
        </w:r>
        <w:r>
          <w:rPr>
            <w:noProof/>
            <w:webHidden/>
          </w:rPr>
          <w:fldChar w:fldCharType="separate"/>
        </w:r>
        <w:r>
          <w:rPr>
            <w:noProof/>
            <w:webHidden/>
          </w:rPr>
          <w:t>11</w:t>
        </w:r>
        <w:r>
          <w:rPr>
            <w:noProof/>
            <w:webHidden/>
          </w:rPr>
          <w:fldChar w:fldCharType="end"/>
        </w:r>
      </w:hyperlink>
    </w:p>
    <w:p w14:paraId="3C03EEB1" w14:textId="034EB632" w:rsidR="00F5180E" w:rsidRDefault="00F5180E">
      <w:pPr>
        <w:pStyle w:val="TOC2"/>
        <w:tabs>
          <w:tab w:val="right" w:leader="dot" w:pos="8500"/>
        </w:tabs>
        <w:rPr>
          <w:rFonts w:asciiTheme="minorHAnsi" w:eastAsiaTheme="minorEastAsia" w:hAnsiTheme="minorHAnsi"/>
          <w:noProof/>
          <w:sz w:val="22"/>
        </w:rPr>
      </w:pPr>
      <w:hyperlink w:anchor="_Toc183172180" w:history="1">
        <w:r w:rsidRPr="0022099C">
          <w:rPr>
            <w:rStyle w:val="Hyperlink"/>
            <w:rFonts w:cs="Times New Roman"/>
            <w:b/>
            <w:bCs/>
            <w:noProof/>
          </w:rPr>
          <w:t>2.1 Dự án Learning POL</w:t>
        </w:r>
        <w:r>
          <w:rPr>
            <w:noProof/>
            <w:webHidden/>
          </w:rPr>
          <w:tab/>
        </w:r>
        <w:r>
          <w:rPr>
            <w:noProof/>
            <w:webHidden/>
          </w:rPr>
          <w:fldChar w:fldCharType="begin"/>
        </w:r>
        <w:r>
          <w:rPr>
            <w:noProof/>
            <w:webHidden/>
          </w:rPr>
          <w:instrText xml:space="preserve"> PAGEREF _Toc183172180 \h </w:instrText>
        </w:r>
        <w:r>
          <w:rPr>
            <w:noProof/>
            <w:webHidden/>
          </w:rPr>
        </w:r>
        <w:r>
          <w:rPr>
            <w:noProof/>
            <w:webHidden/>
          </w:rPr>
          <w:fldChar w:fldCharType="separate"/>
        </w:r>
        <w:r>
          <w:rPr>
            <w:noProof/>
            <w:webHidden/>
          </w:rPr>
          <w:t>11</w:t>
        </w:r>
        <w:r>
          <w:rPr>
            <w:noProof/>
            <w:webHidden/>
          </w:rPr>
          <w:fldChar w:fldCharType="end"/>
        </w:r>
      </w:hyperlink>
    </w:p>
    <w:p w14:paraId="7DE8DA68" w14:textId="2F3D4FC0" w:rsidR="00F5180E" w:rsidRDefault="00F5180E">
      <w:pPr>
        <w:pStyle w:val="TOC3"/>
        <w:tabs>
          <w:tab w:val="right" w:leader="dot" w:pos="8500"/>
        </w:tabs>
        <w:rPr>
          <w:rFonts w:asciiTheme="minorHAnsi" w:eastAsiaTheme="minorEastAsia" w:hAnsiTheme="minorHAnsi"/>
          <w:noProof/>
          <w:sz w:val="22"/>
        </w:rPr>
      </w:pPr>
      <w:hyperlink w:anchor="_Toc183172181" w:history="1">
        <w:r w:rsidRPr="0022099C">
          <w:rPr>
            <w:rStyle w:val="Hyperlink"/>
            <w:rFonts w:cs="Times New Roman"/>
            <w:b/>
            <w:bCs/>
            <w:noProof/>
          </w:rPr>
          <w:t>2.1.1. Prototype:</w:t>
        </w:r>
        <w:r>
          <w:rPr>
            <w:noProof/>
            <w:webHidden/>
          </w:rPr>
          <w:tab/>
        </w:r>
        <w:r>
          <w:rPr>
            <w:noProof/>
            <w:webHidden/>
          </w:rPr>
          <w:fldChar w:fldCharType="begin"/>
        </w:r>
        <w:r>
          <w:rPr>
            <w:noProof/>
            <w:webHidden/>
          </w:rPr>
          <w:instrText xml:space="preserve"> PAGEREF _Toc183172181 \h </w:instrText>
        </w:r>
        <w:r>
          <w:rPr>
            <w:noProof/>
            <w:webHidden/>
          </w:rPr>
        </w:r>
        <w:r>
          <w:rPr>
            <w:noProof/>
            <w:webHidden/>
          </w:rPr>
          <w:fldChar w:fldCharType="separate"/>
        </w:r>
        <w:r>
          <w:rPr>
            <w:noProof/>
            <w:webHidden/>
          </w:rPr>
          <w:t>11</w:t>
        </w:r>
        <w:r>
          <w:rPr>
            <w:noProof/>
            <w:webHidden/>
          </w:rPr>
          <w:fldChar w:fldCharType="end"/>
        </w:r>
      </w:hyperlink>
    </w:p>
    <w:p w14:paraId="690FCD60" w14:textId="03FF6019" w:rsidR="00F5180E" w:rsidRDefault="00F5180E">
      <w:pPr>
        <w:pStyle w:val="TOC3"/>
        <w:tabs>
          <w:tab w:val="right" w:leader="dot" w:pos="8500"/>
        </w:tabs>
        <w:rPr>
          <w:rFonts w:asciiTheme="minorHAnsi" w:eastAsiaTheme="minorEastAsia" w:hAnsiTheme="minorHAnsi"/>
          <w:noProof/>
          <w:sz w:val="22"/>
        </w:rPr>
      </w:pPr>
      <w:hyperlink w:anchor="_Toc183172182" w:history="1">
        <w:r w:rsidRPr="0022099C">
          <w:rPr>
            <w:rStyle w:val="Hyperlink"/>
            <w:rFonts w:cs="Times New Roman"/>
            <w:b/>
            <w:bCs/>
            <w:i/>
            <w:noProof/>
          </w:rPr>
          <w:t>2.1.2 Product BackLog</w:t>
        </w:r>
        <w:r>
          <w:rPr>
            <w:noProof/>
            <w:webHidden/>
          </w:rPr>
          <w:tab/>
        </w:r>
        <w:r>
          <w:rPr>
            <w:noProof/>
            <w:webHidden/>
          </w:rPr>
          <w:fldChar w:fldCharType="begin"/>
        </w:r>
        <w:r>
          <w:rPr>
            <w:noProof/>
            <w:webHidden/>
          </w:rPr>
          <w:instrText xml:space="preserve"> PAGEREF _Toc183172182 \h </w:instrText>
        </w:r>
        <w:r>
          <w:rPr>
            <w:noProof/>
            <w:webHidden/>
          </w:rPr>
        </w:r>
        <w:r>
          <w:rPr>
            <w:noProof/>
            <w:webHidden/>
          </w:rPr>
          <w:fldChar w:fldCharType="separate"/>
        </w:r>
        <w:r>
          <w:rPr>
            <w:noProof/>
            <w:webHidden/>
          </w:rPr>
          <w:t>12</w:t>
        </w:r>
        <w:r>
          <w:rPr>
            <w:noProof/>
            <w:webHidden/>
          </w:rPr>
          <w:fldChar w:fldCharType="end"/>
        </w:r>
      </w:hyperlink>
    </w:p>
    <w:p w14:paraId="1E46D6FC" w14:textId="031DC176" w:rsidR="00F5180E" w:rsidRDefault="00F5180E">
      <w:pPr>
        <w:pStyle w:val="TOC3"/>
        <w:tabs>
          <w:tab w:val="right" w:leader="dot" w:pos="8500"/>
        </w:tabs>
        <w:rPr>
          <w:rFonts w:asciiTheme="minorHAnsi" w:eastAsiaTheme="minorEastAsia" w:hAnsiTheme="minorHAnsi"/>
          <w:noProof/>
          <w:sz w:val="22"/>
        </w:rPr>
      </w:pPr>
      <w:hyperlink w:anchor="_Toc183172183" w:history="1">
        <w:r w:rsidRPr="0022099C">
          <w:rPr>
            <w:rStyle w:val="Hyperlink"/>
            <w:rFonts w:cs="Times New Roman"/>
            <w:b/>
            <w:bCs/>
            <w:i/>
            <w:noProof/>
          </w:rPr>
          <w:t>2.1.3 Log Bug (ver 1.0)</w:t>
        </w:r>
        <w:r>
          <w:rPr>
            <w:noProof/>
            <w:webHidden/>
          </w:rPr>
          <w:tab/>
        </w:r>
        <w:r>
          <w:rPr>
            <w:noProof/>
            <w:webHidden/>
          </w:rPr>
          <w:fldChar w:fldCharType="begin"/>
        </w:r>
        <w:r>
          <w:rPr>
            <w:noProof/>
            <w:webHidden/>
          </w:rPr>
          <w:instrText xml:space="preserve"> PAGEREF _Toc183172183 \h </w:instrText>
        </w:r>
        <w:r>
          <w:rPr>
            <w:noProof/>
            <w:webHidden/>
          </w:rPr>
        </w:r>
        <w:r>
          <w:rPr>
            <w:noProof/>
            <w:webHidden/>
          </w:rPr>
          <w:fldChar w:fldCharType="separate"/>
        </w:r>
        <w:r>
          <w:rPr>
            <w:noProof/>
            <w:webHidden/>
          </w:rPr>
          <w:t>13</w:t>
        </w:r>
        <w:r>
          <w:rPr>
            <w:noProof/>
            <w:webHidden/>
          </w:rPr>
          <w:fldChar w:fldCharType="end"/>
        </w:r>
      </w:hyperlink>
    </w:p>
    <w:p w14:paraId="1EB245BC" w14:textId="5F9D20F8" w:rsidR="00F5180E" w:rsidRDefault="00F5180E">
      <w:pPr>
        <w:pStyle w:val="TOC3"/>
        <w:tabs>
          <w:tab w:val="right" w:leader="dot" w:pos="8500"/>
        </w:tabs>
        <w:rPr>
          <w:rFonts w:asciiTheme="minorHAnsi" w:eastAsiaTheme="minorEastAsia" w:hAnsiTheme="minorHAnsi"/>
          <w:noProof/>
          <w:sz w:val="22"/>
        </w:rPr>
      </w:pPr>
      <w:hyperlink w:anchor="_Toc183172184" w:history="1">
        <w:r w:rsidRPr="0022099C">
          <w:rPr>
            <w:rStyle w:val="Hyperlink"/>
            <w:rFonts w:cs="Times New Roman"/>
            <w:b/>
            <w:bCs/>
            <w:i/>
            <w:noProof/>
          </w:rPr>
          <w:t>2.1.4 Log Bug (ver 1.1)</w:t>
        </w:r>
        <w:r>
          <w:rPr>
            <w:noProof/>
            <w:webHidden/>
          </w:rPr>
          <w:tab/>
        </w:r>
        <w:r>
          <w:rPr>
            <w:noProof/>
            <w:webHidden/>
          </w:rPr>
          <w:fldChar w:fldCharType="begin"/>
        </w:r>
        <w:r>
          <w:rPr>
            <w:noProof/>
            <w:webHidden/>
          </w:rPr>
          <w:instrText xml:space="preserve"> PAGEREF _Toc183172184 \h </w:instrText>
        </w:r>
        <w:r>
          <w:rPr>
            <w:noProof/>
            <w:webHidden/>
          </w:rPr>
        </w:r>
        <w:r>
          <w:rPr>
            <w:noProof/>
            <w:webHidden/>
          </w:rPr>
          <w:fldChar w:fldCharType="separate"/>
        </w:r>
        <w:r>
          <w:rPr>
            <w:noProof/>
            <w:webHidden/>
          </w:rPr>
          <w:t>14</w:t>
        </w:r>
        <w:r>
          <w:rPr>
            <w:noProof/>
            <w:webHidden/>
          </w:rPr>
          <w:fldChar w:fldCharType="end"/>
        </w:r>
      </w:hyperlink>
    </w:p>
    <w:p w14:paraId="3829FC03" w14:textId="737A0245" w:rsidR="00F5180E" w:rsidRDefault="00F5180E">
      <w:pPr>
        <w:pStyle w:val="TOC3"/>
        <w:tabs>
          <w:tab w:val="right" w:leader="dot" w:pos="8500"/>
        </w:tabs>
        <w:rPr>
          <w:rFonts w:asciiTheme="minorHAnsi" w:eastAsiaTheme="minorEastAsia" w:hAnsiTheme="minorHAnsi"/>
          <w:noProof/>
          <w:sz w:val="22"/>
        </w:rPr>
      </w:pPr>
      <w:hyperlink w:anchor="_Toc183172185" w:history="1">
        <w:r w:rsidRPr="0022099C">
          <w:rPr>
            <w:rStyle w:val="Hyperlink"/>
            <w:rFonts w:cs="Times New Roman"/>
            <w:b/>
            <w:bCs/>
            <w:i/>
            <w:noProof/>
          </w:rPr>
          <w:t>2.1.5LogBug(ver1.2)</w:t>
        </w:r>
        <w:r>
          <w:rPr>
            <w:noProof/>
            <w:webHidden/>
          </w:rPr>
          <w:tab/>
        </w:r>
        <w:r>
          <w:rPr>
            <w:noProof/>
            <w:webHidden/>
          </w:rPr>
          <w:fldChar w:fldCharType="begin"/>
        </w:r>
        <w:r>
          <w:rPr>
            <w:noProof/>
            <w:webHidden/>
          </w:rPr>
          <w:instrText xml:space="preserve"> PAGEREF _Toc183172185 \h </w:instrText>
        </w:r>
        <w:r>
          <w:rPr>
            <w:noProof/>
            <w:webHidden/>
          </w:rPr>
        </w:r>
        <w:r>
          <w:rPr>
            <w:noProof/>
            <w:webHidden/>
          </w:rPr>
          <w:fldChar w:fldCharType="separate"/>
        </w:r>
        <w:r>
          <w:rPr>
            <w:noProof/>
            <w:webHidden/>
          </w:rPr>
          <w:t>15</w:t>
        </w:r>
        <w:r>
          <w:rPr>
            <w:noProof/>
            <w:webHidden/>
          </w:rPr>
          <w:fldChar w:fldCharType="end"/>
        </w:r>
      </w:hyperlink>
    </w:p>
    <w:p w14:paraId="3DB5DA34" w14:textId="44DA925B" w:rsidR="00F5180E" w:rsidRDefault="00F5180E">
      <w:pPr>
        <w:pStyle w:val="TOC3"/>
        <w:tabs>
          <w:tab w:val="right" w:leader="dot" w:pos="8500"/>
        </w:tabs>
        <w:rPr>
          <w:rFonts w:asciiTheme="minorHAnsi" w:eastAsiaTheme="minorEastAsia" w:hAnsiTheme="minorHAnsi"/>
          <w:noProof/>
          <w:sz w:val="22"/>
        </w:rPr>
      </w:pPr>
      <w:hyperlink w:anchor="_Toc183172186" w:history="1">
        <w:r w:rsidRPr="0022099C">
          <w:rPr>
            <w:rStyle w:val="Hyperlink"/>
            <w:rFonts w:cs="Times New Roman"/>
            <w:b/>
            <w:bCs/>
            <w:i/>
            <w:noProof/>
          </w:rPr>
          <w:t>2.1.6 Log Bug (ver 1.3)</w:t>
        </w:r>
        <w:r>
          <w:rPr>
            <w:noProof/>
            <w:webHidden/>
          </w:rPr>
          <w:tab/>
        </w:r>
        <w:r>
          <w:rPr>
            <w:noProof/>
            <w:webHidden/>
          </w:rPr>
          <w:fldChar w:fldCharType="begin"/>
        </w:r>
        <w:r>
          <w:rPr>
            <w:noProof/>
            <w:webHidden/>
          </w:rPr>
          <w:instrText xml:space="preserve"> PAGEREF _Toc183172186 \h </w:instrText>
        </w:r>
        <w:r>
          <w:rPr>
            <w:noProof/>
            <w:webHidden/>
          </w:rPr>
        </w:r>
        <w:r>
          <w:rPr>
            <w:noProof/>
            <w:webHidden/>
          </w:rPr>
          <w:fldChar w:fldCharType="separate"/>
        </w:r>
        <w:r>
          <w:rPr>
            <w:noProof/>
            <w:webHidden/>
          </w:rPr>
          <w:t>16</w:t>
        </w:r>
        <w:r>
          <w:rPr>
            <w:noProof/>
            <w:webHidden/>
          </w:rPr>
          <w:fldChar w:fldCharType="end"/>
        </w:r>
      </w:hyperlink>
    </w:p>
    <w:p w14:paraId="0480D1F0" w14:textId="05A463AC" w:rsidR="00F5180E" w:rsidRDefault="00F5180E">
      <w:pPr>
        <w:pStyle w:val="TOC3"/>
        <w:tabs>
          <w:tab w:val="right" w:leader="dot" w:pos="8500"/>
        </w:tabs>
        <w:rPr>
          <w:rFonts w:asciiTheme="minorHAnsi" w:eastAsiaTheme="minorEastAsia" w:hAnsiTheme="minorHAnsi"/>
          <w:noProof/>
          <w:sz w:val="22"/>
        </w:rPr>
      </w:pPr>
      <w:hyperlink w:anchor="_Toc183172187" w:history="1">
        <w:r w:rsidRPr="0022099C">
          <w:rPr>
            <w:rStyle w:val="Hyperlink"/>
            <w:rFonts w:cs="Times New Roman"/>
            <w:b/>
            <w:bCs/>
            <w:i/>
            <w:noProof/>
          </w:rPr>
          <w:t>2.1.7 Log Bug (ver 1.4)</w:t>
        </w:r>
        <w:r>
          <w:rPr>
            <w:noProof/>
            <w:webHidden/>
          </w:rPr>
          <w:tab/>
        </w:r>
        <w:r>
          <w:rPr>
            <w:noProof/>
            <w:webHidden/>
          </w:rPr>
          <w:fldChar w:fldCharType="begin"/>
        </w:r>
        <w:r>
          <w:rPr>
            <w:noProof/>
            <w:webHidden/>
          </w:rPr>
          <w:instrText xml:space="preserve"> PAGEREF _Toc183172187 \h </w:instrText>
        </w:r>
        <w:r>
          <w:rPr>
            <w:noProof/>
            <w:webHidden/>
          </w:rPr>
        </w:r>
        <w:r>
          <w:rPr>
            <w:noProof/>
            <w:webHidden/>
          </w:rPr>
          <w:fldChar w:fldCharType="separate"/>
        </w:r>
        <w:r>
          <w:rPr>
            <w:noProof/>
            <w:webHidden/>
          </w:rPr>
          <w:t>17</w:t>
        </w:r>
        <w:r>
          <w:rPr>
            <w:noProof/>
            <w:webHidden/>
          </w:rPr>
          <w:fldChar w:fldCharType="end"/>
        </w:r>
      </w:hyperlink>
    </w:p>
    <w:p w14:paraId="5D029DE1" w14:textId="0B3B1BD7" w:rsidR="00F5180E" w:rsidRDefault="00F5180E">
      <w:pPr>
        <w:pStyle w:val="TOC3"/>
        <w:tabs>
          <w:tab w:val="right" w:leader="dot" w:pos="8500"/>
        </w:tabs>
        <w:rPr>
          <w:rFonts w:asciiTheme="minorHAnsi" w:eastAsiaTheme="minorEastAsia" w:hAnsiTheme="minorHAnsi"/>
          <w:noProof/>
          <w:sz w:val="22"/>
        </w:rPr>
      </w:pPr>
      <w:hyperlink w:anchor="_Toc183172188" w:history="1">
        <w:r w:rsidRPr="0022099C">
          <w:rPr>
            <w:rStyle w:val="Hyperlink"/>
            <w:rFonts w:cs="Times New Roman"/>
            <w:b/>
            <w:bCs/>
            <w:i/>
            <w:noProof/>
          </w:rPr>
          <w:t>2.1.8 Log Bug (ver 1.5)</w:t>
        </w:r>
        <w:r>
          <w:rPr>
            <w:noProof/>
            <w:webHidden/>
          </w:rPr>
          <w:tab/>
        </w:r>
        <w:r>
          <w:rPr>
            <w:noProof/>
            <w:webHidden/>
          </w:rPr>
          <w:fldChar w:fldCharType="begin"/>
        </w:r>
        <w:r>
          <w:rPr>
            <w:noProof/>
            <w:webHidden/>
          </w:rPr>
          <w:instrText xml:space="preserve"> PAGEREF _Toc183172188 \h </w:instrText>
        </w:r>
        <w:r>
          <w:rPr>
            <w:noProof/>
            <w:webHidden/>
          </w:rPr>
        </w:r>
        <w:r>
          <w:rPr>
            <w:noProof/>
            <w:webHidden/>
          </w:rPr>
          <w:fldChar w:fldCharType="separate"/>
        </w:r>
        <w:r>
          <w:rPr>
            <w:noProof/>
            <w:webHidden/>
          </w:rPr>
          <w:t>17</w:t>
        </w:r>
        <w:r>
          <w:rPr>
            <w:noProof/>
            <w:webHidden/>
          </w:rPr>
          <w:fldChar w:fldCharType="end"/>
        </w:r>
      </w:hyperlink>
    </w:p>
    <w:p w14:paraId="486FBBB2" w14:textId="4F84E9DA" w:rsidR="00F5180E" w:rsidRDefault="00F5180E">
      <w:pPr>
        <w:pStyle w:val="TOC3"/>
        <w:tabs>
          <w:tab w:val="right" w:leader="dot" w:pos="8500"/>
        </w:tabs>
        <w:rPr>
          <w:rFonts w:asciiTheme="minorHAnsi" w:eastAsiaTheme="minorEastAsia" w:hAnsiTheme="minorHAnsi"/>
          <w:noProof/>
          <w:sz w:val="22"/>
        </w:rPr>
      </w:pPr>
      <w:hyperlink w:anchor="_Toc183172189" w:history="1">
        <w:r w:rsidRPr="0022099C">
          <w:rPr>
            <w:rStyle w:val="Hyperlink"/>
            <w:rFonts w:cs="Times New Roman"/>
            <w:b/>
            <w:bCs/>
            <w:i/>
            <w:noProof/>
          </w:rPr>
          <w:t>2.1.9 Test Report</w:t>
        </w:r>
        <w:r>
          <w:rPr>
            <w:noProof/>
            <w:webHidden/>
          </w:rPr>
          <w:tab/>
        </w:r>
        <w:r>
          <w:rPr>
            <w:noProof/>
            <w:webHidden/>
          </w:rPr>
          <w:fldChar w:fldCharType="begin"/>
        </w:r>
        <w:r>
          <w:rPr>
            <w:noProof/>
            <w:webHidden/>
          </w:rPr>
          <w:instrText xml:space="preserve"> PAGEREF _Toc183172189 \h </w:instrText>
        </w:r>
        <w:r>
          <w:rPr>
            <w:noProof/>
            <w:webHidden/>
          </w:rPr>
        </w:r>
        <w:r>
          <w:rPr>
            <w:noProof/>
            <w:webHidden/>
          </w:rPr>
          <w:fldChar w:fldCharType="separate"/>
        </w:r>
        <w:r>
          <w:rPr>
            <w:noProof/>
            <w:webHidden/>
          </w:rPr>
          <w:t>19</w:t>
        </w:r>
        <w:r>
          <w:rPr>
            <w:noProof/>
            <w:webHidden/>
          </w:rPr>
          <w:fldChar w:fldCharType="end"/>
        </w:r>
      </w:hyperlink>
    </w:p>
    <w:p w14:paraId="01807848" w14:textId="6EA62B97" w:rsidR="00F5180E" w:rsidRDefault="00F5180E">
      <w:pPr>
        <w:pStyle w:val="TOC2"/>
        <w:tabs>
          <w:tab w:val="right" w:leader="dot" w:pos="8500"/>
        </w:tabs>
        <w:rPr>
          <w:rFonts w:asciiTheme="minorHAnsi" w:eastAsiaTheme="minorEastAsia" w:hAnsiTheme="minorHAnsi"/>
          <w:noProof/>
          <w:sz w:val="22"/>
        </w:rPr>
      </w:pPr>
      <w:hyperlink w:anchor="_Toc183172190" w:history="1">
        <w:r w:rsidRPr="0022099C">
          <w:rPr>
            <w:rStyle w:val="Hyperlink"/>
            <w:rFonts w:cs="Times New Roman"/>
            <w:b/>
            <w:bCs/>
            <w:noProof/>
          </w:rPr>
          <w:t>3.1 Dự án PSM_XayDungPhanMem</w:t>
        </w:r>
        <w:r>
          <w:rPr>
            <w:noProof/>
            <w:webHidden/>
          </w:rPr>
          <w:tab/>
        </w:r>
        <w:r>
          <w:rPr>
            <w:noProof/>
            <w:webHidden/>
          </w:rPr>
          <w:fldChar w:fldCharType="begin"/>
        </w:r>
        <w:r>
          <w:rPr>
            <w:noProof/>
            <w:webHidden/>
          </w:rPr>
          <w:instrText xml:space="preserve"> PAGEREF _Toc183172190 \h </w:instrText>
        </w:r>
        <w:r>
          <w:rPr>
            <w:noProof/>
            <w:webHidden/>
          </w:rPr>
        </w:r>
        <w:r>
          <w:rPr>
            <w:noProof/>
            <w:webHidden/>
          </w:rPr>
          <w:fldChar w:fldCharType="separate"/>
        </w:r>
        <w:r>
          <w:rPr>
            <w:noProof/>
            <w:webHidden/>
          </w:rPr>
          <w:t>20</w:t>
        </w:r>
        <w:r>
          <w:rPr>
            <w:noProof/>
            <w:webHidden/>
          </w:rPr>
          <w:fldChar w:fldCharType="end"/>
        </w:r>
      </w:hyperlink>
    </w:p>
    <w:p w14:paraId="389302C0" w14:textId="7E79723A" w:rsidR="00F5180E" w:rsidRDefault="00F5180E">
      <w:pPr>
        <w:pStyle w:val="TOC3"/>
        <w:tabs>
          <w:tab w:val="right" w:leader="dot" w:pos="8500"/>
        </w:tabs>
        <w:rPr>
          <w:rFonts w:asciiTheme="minorHAnsi" w:eastAsiaTheme="minorEastAsia" w:hAnsiTheme="minorHAnsi"/>
          <w:noProof/>
          <w:sz w:val="22"/>
        </w:rPr>
      </w:pPr>
      <w:hyperlink w:anchor="_Toc183172191" w:history="1">
        <w:r w:rsidRPr="0022099C">
          <w:rPr>
            <w:rStyle w:val="Hyperlink"/>
            <w:rFonts w:eastAsia="Times New Roman" w:cs="Times New Roman"/>
            <w:b/>
            <w:noProof/>
          </w:rPr>
          <w:t>3.1.1.Mô Tả</w:t>
        </w:r>
        <w:r>
          <w:rPr>
            <w:noProof/>
            <w:webHidden/>
          </w:rPr>
          <w:tab/>
        </w:r>
        <w:r>
          <w:rPr>
            <w:noProof/>
            <w:webHidden/>
          </w:rPr>
          <w:fldChar w:fldCharType="begin"/>
        </w:r>
        <w:r>
          <w:rPr>
            <w:noProof/>
            <w:webHidden/>
          </w:rPr>
          <w:instrText xml:space="preserve"> PAGEREF _Toc183172191 \h </w:instrText>
        </w:r>
        <w:r>
          <w:rPr>
            <w:noProof/>
            <w:webHidden/>
          </w:rPr>
        </w:r>
        <w:r>
          <w:rPr>
            <w:noProof/>
            <w:webHidden/>
          </w:rPr>
          <w:fldChar w:fldCharType="separate"/>
        </w:r>
        <w:r>
          <w:rPr>
            <w:noProof/>
            <w:webHidden/>
          </w:rPr>
          <w:t>20</w:t>
        </w:r>
        <w:r>
          <w:rPr>
            <w:noProof/>
            <w:webHidden/>
          </w:rPr>
          <w:fldChar w:fldCharType="end"/>
        </w:r>
      </w:hyperlink>
    </w:p>
    <w:p w14:paraId="7ADD5A1D" w14:textId="30F58782" w:rsidR="00F5180E" w:rsidRDefault="00F5180E">
      <w:pPr>
        <w:pStyle w:val="TOC3"/>
        <w:tabs>
          <w:tab w:val="right" w:leader="dot" w:pos="8500"/>
        </w:tabs>
        <w:rPr>
          <w:rFonts w:asciiTheme="minorHAnsi" w:eastAsiaTheme="minorEastAsia" w:hAnsiTheme="minorHAnsi"/>
          <w:noProof/>
          <w:sz w:val="22"/>
        </w:rPr>
      </w:pPr>
      <w:hyperlink w:anchor="_Toc183172192" w:history="1">
        <w:r w:rsidRPr="0022099C">
          <w:rPr>
            <w:rStyle w:val="Hyperlink"/>
            <w:rFonts w:eastAsia="Times New Roman" w:cs="Times New Roman"/>
            <w:b/>
            <w:noProof/>
          </w:rPr>
          <w:t>3.1.2.Các chức năng</w:t>
        </w:r>
        <w:r>
          <w:rPr>
            <w:noProof/>
            <w:webHidden/>
          </w:rPr>
          <w:tab/>
        </w:r>
        <w:r>
          <w:rPr>
            <w:noProof/>
            <w:webHidden/>
          </w:rPr>
          <w:fldChar w:fldCharType="begin"/>
        </w:r>
        <w:r>
          <w:rPr>
            <w:noProof/>
            <w:webHidden/>
          </w:rPr>
          <w:instrText xml:space="preserve"> PAGEREF _Toc183172192 \h </w:instrText>
        </w:r>
        <w:r>
          <w:rPr>
            <w:noProof/>
            <w:webHidden/>
          </w:rPr>
        </w:r>
        <w:r>
          <w:rPr>
            <w:noProof/>
            <w:webHidden/>
          </w:rPr>
          <w:fldChar w:fldCharType="separate"/>
        </w:r>
        <w:r>
          <w:rPr>
            <w:noProof/>
            <w:webHidden/>
          </w:rPr>
          <w:t>20</w:t>
        </w:r>
        <w:r>
          <w:rPr>
            <w:noProof/>
            <w:webHidden/>
          </w:rPr>
          <w:fldChar w:fldCharType="end"/>
        </w:r>
      </w:hyperlink>
    </w:p>
    <w:p w14:paraId="18D6F217" w14:textId="6F059393" w:rsidR="00F5180E" w:rsidRDefault="00F5180E">
      <w:pPr>
        <w:pStyle w:val="TOC3"/>
        <w:tabs>
          <w:tab w:val="right" w:leader="dot" w:pos="8500"/>
        </w:tabs>
        <w:rPr>
          <w:rFonts w:asciiTheme="minorHAnsi" w:eastAsiaTheme="minorEastAsia" w:hAnsiTheme="minorHAnsi"/>
          <w:noProof/>
          <w:sz w:val="22"/>
        </w:rPr>
      </w:pPr>
      <w:hyperlink w:anchor="_Toc183172193" w:history="1">
        <w:r w:rsidRPr="0022099C">
          <w:rPr>
            <w:rStyle w:val="Hyperlink"/>
            <w:rFonts w:eastAsia="Times New Roman" w:cs="Times New Roman"/>
            <w:b/>
            <w:noProof/>
          </w:rPr>
          <w:t>3.1.3. Prototype</w:t>
        </w:r>
        <w:r>
          <w:rPr>
            <w:noProof/>
            <w:webHidden/>
          </w:rPr>
          <w:tab/>
        </w:r>
        <w:r>
          <w:rPr>
            <w:noProof/>
            <w:webHidden/>
          </w:rPr>
          <w:fldChar w:fldCharType="begin"/>
        </w:r>
        <w:r>
          <w:rPr>
            <w:noProof/>
            <w:webHidden/>
          </w:rPr>
          <w:instrText xml:space="preserve"> PAGEREF _Toc183172193 \h </w:instrText>
        </w:r>
        <w:r>
          <w:rPr>
            <w:noProof/>
            <w:webHidden/>
          </w:rPr>
        </w:r>
        <w:r>
          <w:rPr>
            <w:noProof/>
            <w:webHidden/>
          </w:rPr>
          <w:fldChar w:fldCharType="separate"/>
        </w:r>
        <w:r>
          <w:rPr>
            <w:noProof/>
            <w:webHidden/>
          </w:rPr>
          <w:t>20</w:t>
        </w:r>
        <w:r>
          <w:rPr>
            <w:noProof/>
            <w:webHidden/>
          </w:rPr>
          <w:fldChar w:fldCharType="end"/>
        </w:r>
      </w:hyperlink>
    </w:p>
    <w:p w14:paraId="09121109" w14:textId="2F56F562" w:rsidR="00F5180E" w:rsidRDefault="00F5180E">
      <w:pPr>
        <w:pStyle w:val="TOC4"/>
        <w:tabs>
          <w:tab w:val="right" w:leader="dot" w:pos="8500"/>
        </w:tabs>
        <w:rPr>
          <w:rFonts w:asciiTheme="minorHAnsi" w:eastAsiaTheme="minorEastAsia" w:hAnsiTheme="minorHAnsi"/>
          <w:noProof/>
          <w:sz w:val="22"/>
        </w:rPr>
      </w:pPr>
      <w:hyperlink w:anchor="_Toc183172194" w:history="1">
        <w:r w:rsidRPr="0022099C">
          <w:rPr>
            <w:rStyle w:val="Hyperlink"/>
            <w:rFonts w:eastAsia="Times New Roman" w:cs="Times New Roman"/>
            <w:b/>
            <w:noProof/>
          </w:rPr>
          <w:t>3.1.3.1. Quản lý loại sản phẩm</w:t>
        </w:r>
        <w:r>
          <w:rPr>
            <w:noProof/>
            <w:webHidden/>
          </w:rPr>
          <w:tab/>
        </w:r>
        <w:r>
          <w:rPr>
            <w:noProof/>
            <w:webHidden/>
          </w:rPr>
          <w:fldChar w:fldCharType="begin"/>
        </w:r>
        <w:r>
          <w:rPr>
            <w:noProof/>
            <w:webHidden/>
          </w:rPr>
          <w:instrText xml:space="preserve"> PAGEREF _Toc183172194 \h </w:instrText>
        </w:r>
        <w:r>
          <w:rPr>
            <w:noProof/>
            <w:webHidden/>
          </w:rPr>
        </w:r>
        <w:r>
          <w:rPr>
            <w:noProof/>
            <w:webHidden/>
          </w:rPr>
          <w:fldChar w:fldCharType="separate"/>
        </w:r>
        <w:r>
          <w:rPr>
            <w:noProof/>
            <w:webHidden/>
          </w:rPr>
          <w:t>20</w:t>
        </w:r>
        <w:r>
          <w:rPr>
            <w:noProof/>
            <w:webHidden/>
          </w:rPr>
          <w:fldChar w:fldCharType="end"/>
        </w:r>
      </w:hyperlink>
    </w:p>
    <w:p w14:paraId="15242DFC" w14:textId="2B7A482F" w:rsidR="00F5180E" w:rsidRDefault="00F5180E">
      <w:pPr>
        <w:pStyle w:val="TOC4"/>
        <w:tabs>
          <w:tab w:val="right" w:leader="dot" w:pos="8500"/>
        </w:tabs>
        <w:rPr>
          <w:rFonts w:asciiTheme="minorHAnsi" w:eastAsiaTheme="minorEastAsia" w:hAnsiTheme="minorHAnsi"/>
          <w:noProof/>
          <w:sz w:val="22"/>
        </w:rPr>
      </w:pPr>
      <w:hyperlink w:anchor="_Toc183172195" w:history="1">
        <w:r w:rsidRPr="0022099C">
          <w:rPr>
            <w:rStyle w:val="Hyperlink"/>
            <w:rFonts w:eastAsia="Times New Roman" w:cs="Times New Roman"/>
            <w:b/>
            <w:noProof/>
          </w:rPr>
          <w:t>3.1.3.2. Quản lý sản phẩm</w:t>
        </w:r>
        <w:r>
          <w:rPr>
            <w:noProof/>
            <w:webHidden/>
          </w:rPr>
          <w:tab/>
        </w:r>
        <w:r>
          <w:rPr>
            <w:noProof/>
            <w:webHidden/>
          </w:rPr>
          <w:fldChar w:fldCharType="begin"/>
        </w:r>
        <w:r>
          <w:rPr>
            <w:noProof/>
            <w:webHidden/>
          </w:rPr>
          <w:instrText xml:space="preserve"> PAGEREF _Toc183172195 \h </w:instrText>
        </w:r>
        <w:r>
          <w:rPr>
            <w:noProof/>
            <w:webHidden/>
          </w:rPr>
        </w:r>
        <w:r>
          <w:rPr>
            <w:noProof/>
            <w:webHidden/>
          </w:rPr>
          <w:fldChar w:fldCharType="separate"/>
        </w:r>
        <w:r>
          <w:rPr>
            <w:noProof/>
            <w:webHidden/>
          </w:rPr>
          <w:t>23</w:t>
        </w:r>
        <w:r>
          <w:rPr>
            <w:noProof/>
            <w:webHidden/>
          </w:rPr>
          <w:fldChar w:fldCharType="end"/>
        </w:r>
      </w:hyperlink>
    </w:p>
    <w:p w14:paraId="2804DA5D" w14:textId="2A2E7D9F" w:rsidR="00F5180E" w:rsidRDefault="00F5180E">
      <w:pPr>
        <w:pStyle w:val="TOC4"/>
        <w:tabs>
          <w:tab w:val="right" w:leader="dot" w:pos="8500"/>
        </w:tabs>
        <w:rPr>
          <w:rFonts w:asciiTheme="minorHAnsi" w:eastAsiaTheme="minorEastAsia" w:hAnsiTheme="minorHAnsi"/>
          <w:noProof/>
          <w:sz w:val="22"/>
        </w:rPr>
      </w:pPr>
      <w:hyperlink w:anchor="_Toc183172196" w:history="1">
        <w:r w:rsidRPr="0022099C">
          <w:rPr>
            <w:rStyle w:val="Hyperlink"/>
            <w:rFonts w:eastAsia="Times New Roman" w:cs="Times New Roman"/>
            <w:b/>
            <w:noProof/>
          </w:rPr>
          <w:t>3.1.3.3. Quản lý khách hàng</w:t>
        </w:r>
        <w:r>
          <w:rPr>
            <w:noProof/>
            <w:webHidden/>
          </w:rPr>
          <w:tab/>
        </w:r>
        <w:r>
          <w:rPr>
            <w:noProof/>
            <w:webHidden/>
          </w:rPr>
          <w:fldChar w:fldCharType="begin"/>
        </w:r>
        <w:r>
          <w:rPr>
            <w:noProof/>
            <w:webHidden/>
          </w:rPr>
          <w:instrText xml:space="preserve"> PAGEREF _Toc183172196 \h </w:instrText>
        </w:r>
        <w:r>
          <w:rPr>
            <w:noProof/>
            <w:webHidden/>
          </w:rPr>
        </w:r>
        <w:r>
          <w:rPr>
            <w:noProof/>
            <w:webHidden/>
          </w:rPr>
          <w:fldChar w:fldCharType="separate"/>
        </w:r>
        <w:r>
          <w:rPr>
            <w:noProof/>
            <w:webHidden/>
          </w:rPr>
          <w:t>26</w:t>
        </w:r>
        <w:r>
          <w:rPr>
            <w:noProof/>
            <w:webHidden/>
          </w:rPr>
          <w:fldChar w:fldCharType="end"/>
        </w:r>
      </w:hyperlink>
    </w:p>
    <w:p w14:paraId="5D39F601" w14:textId="6F8AD7D7" w:rsidR="00F5180E" w:rsidRDefault="00F5180E">
      <w:pPr>
        <w:pStyle w:val="TOC4"/>
        <w:tabs>
          <w:tab w:val="right" w:leader="dot" w:pos="8500"/>
        </w:tabs>
        <w:rPr>
          <w:rFonts w:asciiTheme="minorHAnsi" w:eastAsiaTheme="minorEastAsia" w:hAnsiTheme="minorHAnsi"/>
          <w:noProof/>
          <w:sz w:val="22"/>
        </w:rPr>
      </w:pPr>
      <w:hyperlink w:anchor="_Toc183172197" w:history="1">
        <w:r w:rsidRPr="0022099C">
          <w:rPr>
            <w:rStyle w:val="Hyperlink"/>
            <w:rFonts w:eastAsia="Times New Roman" w:cs="Times New Roman"/>
            <w:b/>
            <w:noProof/>
          </w:rPr>
          <w:t>3.1.3.4. Quản lý hóa đơn</w:t>
        </w:r>
        <w:r>
          <w:rPr>
            <w:noProof/>
            <w:webHidden/>
          </w:rPr>
          <w:tab/>
        </w:r>
        <w:r>
          <w:rPr>
            <w:noProof/>
            <w:webHidden/>
          </w:rPr>
          <w:fldChar w:fldCharType="begin"/>
        </w:r>
        <w:r>
          <w:rPr>
            <w:noProof/>
            <w:webHidden/>
          </w:rPr>
          <w:instrText xml:space="preserve"> PAGEREF _Toc183172197 \h </w:instrText>
        </w:r>
        <w:r>
          <w:rPr>
            <w:noProof/>
            <w:webHidden/>
          </w:rPr>
        </w:r>
        <w:r>
          <w:rPr>
            <w:noProof/>
            <w:webHidden/>
          </w:rPr>
          <w:fldChar w:fldCharType="separate"/>
        </w:r>
        <w:r>
          <w:rPr>
            <w:noProof/>
            <w:webHidden/>
          </w:rPr>
          <w:t>28</w:t>
        </w:r>
        <w:r>
          <w:rPr>
            <w:noProof/>
            <w:webHidden/>
          </w:rPr>
          <w:fldChar w:fldCharType="end"/>
        </w:r>
      </w:hyperlink>
    </w:p>
    <w:p w14:paraId="139F6480" w14:textId="56114028" w:rsidR="00F5180E" w:rsidRDefault="00F5180E">
      <w:pPr>
        <w:pStyle w:val="TOC4"/>
        <w:tabs>
          <w:tab w:val="right" w:leader="dot" w:pos="8500"/>
        </w:tabs>
        <w:rPr>
          <w:rFonts w:asciiTheme="minorHAnsi" w:eastAsiaTheme="minorEastAsia" w:hAnsiTheme="minorHAnsi"/>
          <w:noProof/>
          <w:sz w:val="22"/>
        </w:rPr>
      </w:pPr>
      <w:hyperlink w:anchor="_Toc183172198" w:history="1">
        <w:r w:rsidRPr="0022099C">
          <w:rPr>
            <w:rStyle w:val="Hyperlink"/>
            <w:rFonts w:eastAsia="Times New Roman" w:cs="Times New Roman"/>
            <w:b/>
            <w:noProof/>
          </w:rPr>
          <w:t>3.1.3.5. Quản lý phiếu mua hàng</w:t>
        </w:r>
        <w:r>
          <w:rPr>
            <w:noProof/>
            <w:webHidden/>
          </w:rPr>
          <w:tab/>
        </w:r>
        <w:r>
          <w:rPr>
            <w:noProof/>
            <w:webHidden/>
          </w:rPr>
          <w:fldChar w:fldCharType="begin"/>
        </w:r>
        <w:r>
          <w:rPr>
            <w:noProof/>
            <w:webHidden/>
          </w:rPr>
          <w:instrText xml:space="preserve"> PAGEREF _Toc183172198 \h </w:instrText>
        </w:r>
        <w:r>
          <w:rPr>
            <w:noProof/>
            <w:webHidden/>
          </w:rPr>
        </w:r>
        <w:r>
          <w:rPr>
            <w:noProof/>
            <w:webHidden/>
          </w:rPr>
          <w:fldChar w:fldCharType="separate"/>
        </w:r>
        <w:r>
          <w:rPr>
            <w:noProof/>
            <w:webHidden/>
          </w:rPr>
          <w:t>30</w:t>
        </w:r>
        <w:r>
          <w:rPr>
            <w:noProof/>
            <w:webHidden/>
          </w:rPr>
          <w:fldChar w:fldCharType="end"/>
        </w:r>
      </w:hyperlink>
    </w:p>
    <w:p w14:paraId="64DF37B2" w14:textId="2FDFD8D4" w:rsidR="00F5180E" w:rsidRDefault="00F5180E">
      <w:pPr>
        <w:pStyle w:val="TOC4"/>
        <w:tabs>
          <w:tab w:val="right" w:leader="dot" w:pos="8500"/>
        </w:tabs>
        <w:rPr>
          <w:rFonts w:asciiTheme="minorHAnsi" w:eastAsiaTheme="minorEastAsia" w:hAnsiTheme="minorHAnsi"/>
          <w:noProof/>
          <w:sz w:val="22"/>
        </w:rPr>
      </w:pPr>
      <w:hyperlink w:anchor="_Toc183172199" w:history="1">
        <w:r w:rsidRPr="0022099C">
          <w:rPr>
            <w:rStyle w:val="Hyperlink"/>
            <w:rFonts w:eastAsia="Times New Roman" w:cs="Times New Roman"/>
            <w:b/>
            <w:noProof/>
          </w:rPr>
          <w:t>3.1.3.6. Quản lý vận chuyển, giao hàng</w:t>
        </w:r>
        <w:r>
          <w:rPr>
            <w:noProof/>
            <w:webHidden/>
          </w:rPr>
          <w:tab/>
        </w:r>
        <w:r>
          <w:rPr>
            <w:noProof/>
            <w:webHidden/>
          </w:rPr>
          <w:fldChar w:fldCharType="begin"/>
        </w:r>
        <w:r>
          <w:rPr>
            <w:noProof/>
            <w:webHidden/>
          </w:rPr>
          <w:instrText xml:space="preserve"> PAGEREF _Toc183172199 \h </w:instrText>
        </w:r>
        <w:r>
          <w:rPr>
            <w:noProof/>
            <w:webHidden/>
          </w:rPr>
        </w:r>
        <w:r>
          <w:rPr>
            <w:noProof/>
            <w:webHidden/>
          </w:rPr>
          <w:fldChar w:fldCharType="separate"/>
        </w:r>
        <w:r>
          <w:rPr>
            <w:noProof/>
            <w:webHidden/>
          </w:rPr>
          <w:t>34</w:t>
        </w:r>
        <w:r>
          <w:rPr>
            <w:noProof/>
            <w:webHidden/>
          </w:rPr>
          <w:fldChar w:fldCharType="end"/>
        </w:r>
      </w:hyperlink>
    </w:p>
    <w:p w14:paraId="6268A684" w14:textId="2007EBDD" w:rsidR="00F5180E" w:rsidRDefault="00F5180E">
      <w:pPr>
        <w:pStyle w:val="TOC4"/>
        <w:tabs>
          <w:tab w:val="right" w:leader="dot" w:pos="8500"/>
        </w:tabs>
        <w:rPr>
          <w:rFonts w:asciiTheme="minorHAnsi" w:eastAsiaTheme="minorEastAsia" w:hAnsiTheme="minorHAnsi"/>
          <w:noProof/>
          <w:sz w:val="22"/>
        </w:rPr>
      </w:pPr>
      <w:hyperlink w:anchor="_Toc183172200" w:history="1">
        <w:r w:rsidRPr="0022099C">
          <w:rPr>
            <w:rStyle w:val="Hyperlink"/>
            <w:rFonts w:eastAsia="Times New Roman" w:cs="Times New Roman"/>
            <w:b/>
            <w:noProof/>
          </w:rPr>
          <w:t>3.1.3.7. Quản lý tài khoản</w:t>
        </w:r>
        <w:r>
          <w:rPr>
            <w:noProof/>
            <w:webHidden/>
          </w:rPr>
          <w:tab/>
        </w:r>
        <w:r>
          <w:rPr>
            <w:noProof/>
            <w:webHidden/>
          </w:rPr>
          <w:fldChar w:fldCharType="begin"/>
        </w:r>
        <w:r>
          <w:rPr>
            <w:noProof/>
            <w:webHidden/>
          </w:rPr>
          <w:instrText xml:space="preserve"> PAGEREF _Toc183172200 \h </w:instrText>
        </w:r>
        <w:r>
          <w:rPr>
            <w:noProof/>
            <w:webHidden/>
          </w:rPr>
        </w:r>
        <w:r>
          <w:rPr>
            <w:noProof/>
            <w:webHidden/>
          </w:rPr>
          <w:fldChar w:fldCharType="separate"/>
        </w:r>
        <w:r>
          <w:rPr>
            <w:noProof/>
            <w:webHidden/>
          </w:rPr>
          <w:t>38</w:t>
        </w:r>
        <w:r>
          <w:rPr>
            <w:noProof/>
            <w:webHidden/>
          </w:rPr>
          <w:fldChar w:fldCharType="end"/>
        </w:r>
      </w:hyperlink>
    </w:p>
    <w:p w14:paraId="63C903A5" w14:textId="092325DF" w:rsidR="00F5180E" w:rsidRDefault="00F5180E">
      <w:pPr>
        <w:pStyle w:val="TOC4"/>
        <w:tabs>
          <w:tab w:val="right" w:leader="dot" w:pos="8500"/>
        </w:tabs>
        <w:rPr>
          <w:rFonts w:asciiTheme="minorHAnsi" w:eastAsiaTheme="minorEastAsia" w:hAnsiTheme="minorHAnsi"/>
          <w:noProof/>
          <w:sz w:val="22"/>
        </w:rPr>
      </w:pPr>
      <w:hyperlink w:anchor="_Toc183172201" w:history="1">
        <w:r w:rsidRPr="0022099C">
          <w:rPr>
            <w:rStyle w:val="Hyperlink"/>
            <w:rFonts w:eastAsia="Times New Roman" w:cs="Times New Roman"/>
            <w:b/>
            <w:noProof/>
          </w:rPr>
          <w:t>3.1.3.8. Quản lý thống kê</w:t>
        </w:r>
        <w:r>
          <w:rPr>
            <w:noProof/>
            <w:webHidden/>
          </w:rPr>
          <w:tab/>
        </w:r>
        <w:r>
          <w:rPr>
            <w:noProof/>
            <w:webHidden/>
          </w:rPr>
          <w:fldChar w:fldCharType="begin"/>
        </w:r>
        <w:r>
          <w:rPr>
            <w:noProof/>
            <w:webHidden/>
          </w:rPr>
          <w:instrText xml:space="preserve"> PAGEREF _Toc183172201 \h </w:instrText>
        </w:r>
        <w:r>
          <w:rPr>
            <w:noProof/>
            <w:webHidden/>
          </w:rPr>
        </w:r>
        <w:r>
          <w:rPr>
            <w:noProof/>
            <w:webHidden/>
          </w:rPr>
          <w:fldChar w:fldCharType="separate"/>
        </w:r>
        <w:r>
          <w:rPr>
            <w:noProof/>
            <w:webHidden/>
          </w:rPr>
          <w:t>44</w:t>
        </w:r>
        <w:r>
          <w:rPr>
            <w:noProof/>
            <w:webHidden/>
          </w:rPr>
          <w:fldChar w:fldCharType="end"/>
        </w:r>
      </w:hyperlink>
    </w:p>
    <w:p w14:paraId="319DCE26" w14:textId="76BFCE75" w:rsidR="00F5180E" w:rsidRDefault="00F5180E">
      <w:pPr>
        <w:pStyle w:val="TOC3"/>
        <w:tabs>
          <w:tab w:val="right" w:leader="dot" w:pos="8500"/>
        </w:tabs>
        <w:rPr>
          <w:rFonts w:asciiTheme="minorHAnsi" w:eastAsiaTheme="minorEastAsia" w:hAnsiTheme="minorHAnsi"/>
          <w:noProof/>
          <w:sz w:val="22"/>
        </w:rPr>
      </w:pPr>
      <w:hyperlink w:anchor="_Toc183172202" w:history="1">
        <w:r w:rsidRPr="0022099C">
          <w:rPr>
            <w:rStyle w:val="Hyperlink"/>
            <w:rFonts w:eastAsia="Times New Roman" w:cs="Times New Roman"/>
            <w:b/>
            <w:noProof/>
          </w:rPr>
          <w:t>3.1.4. LogBug (ver 1.0)</w:t>
        </w:r>
        <w:r>
          <w:rPr>
            <w:noProof/>
            <w:webHidden/>
          </w:rPr>
          <w:tab/>
        </w:r>
        <w:r>
          <w:rPr>
            <w:noProof/>
            <w:webHidden/>
          </w:rPr>
          <w:fldChar w:fldCharType="begin"/>
        </w:r>
        <w:r>
          <w:rPr>
            <w:noProof/>
            <w:webHidden/>
          </w:rPr>
          <w:instrText xml:space="preserve"> PAGEREF _Toc183172202 \h </w:instrText>
        </w:r>
        <w:r>
          <w:rPr>
            <w:noProof/>
            <w:webHidden/>
          </w:rPr>
        </w:r>
        <w:r>
          <w:rPr>
            <w:noProof/>
            <w:webHidden/>
          </w:rPr>
          <w:fldChar w:fldCharType="separate"/>
        </w:r>
        <w:r>
          <w:rPr>
            <w:noProof/>
            <w:webHidden/>
          </w:rPr>
          <w:t>46</w:t>
        </w:r>
        <w:r>
          <w:rPr>
            <w:noProof/>
            <w:webHidden/>
          </w:rPr>
          <w:fldChar w:fldCharType="end"/>
        </w:r>
      </w:hyperlink>
    </w:p>
    <w:p w14:paraId="0DFA4F4A" w14:textId="7659FDD5" w:rsidR="00F5180E" w:rsidRDefault="00F5180E">
      <w:pPr>
        <w:pStyle w:val="TOC2"/>
        <w:tabs>
          <w:tab w:val="right" w:leader="dot" w:pos="8500"/>
        </w:tabs>
        <w:rPr>
          <w:rFonts w:asciiTheme="minorHAnsi" w:eastAsiaTheme="minorEastAsia" w:hAnsiTheme="minorHAnsi"/>
          <w:noProof/>
          <w:sz w:val="22"/>
        </w:rPr>
      </w:pPr>
      <w:hyperlink w:anchor="_Toc183172203" w:history="1">
        <w:r w:rsidRPr="0022099C">
          <w:rPr>
            <w:rStyle w:val="Hyperlink"/>
            <w:rFonts w:cs="Times New Roman"/>
            <w:b/>
            <w:bCs/>
            <w:noProof/>
          </w:rPr>
          <w:t>5.1 Dự án CodeLearn</w:t>
        </w:r>
        <w:r>
          <w:rPr>
            <w:noProof/>
            <w:webHidden/>
          </w:rPr>
          <w:tab/>
        </w:r>
        <w:r>
          <w:rPr>
            <w:noProof/>
            <w:webHidden/>
          </w:rPr>
          <w:fldChar w:fldCharType="begin"/>
        </w:r>
        <w:r>
          <w:rPr>
            <w:noProof/>
            <w:webHidden/>
          </w:rPr>
          <w:instrText xml:space="preserve"> PAGEREF _Toc183172203 \h </w:instrText>
        </w:r>
        <w:r>
          <w:rPr>
            <w:noProof/>
            <w:webHidden/>
          </w:rPr>
        </w:r>
        <w:r>
          <w:rPr>
            <w:noProof/>
            <w:webHidden/>
          </w:rPr>
          <w:fldChar w:fldCharType="separate"/>
        </w:r>
        <w:r>
          <w:rPr>
            <w:noProof/>
            <w:webHidden/>
          </w:rPr>
          <w:t>48</w:t>
        </w:r>
        <w:r>
          <w:rPr>
            <w:noProof/>
            <w:webHidden/>
          </w:rPr>
          <w:fldChar w:fldCharType="end"/>
        </w:r>
      </w:hyperlink>
    </w:p>
    <w:p w14:paraId="56C0884C" w14:textId="49B5AC47" w:rsidR="00F5180E" w:rsidRDefault="00F5180E">
      <w:pPr>
        <w:pStyle w:val="TOC3"/>
        <w:tabs>
          <w:tab w:val="right" w:leader="dot" w:pos="8500"/>
        </w:tabs>
        <w:rPr>
          <w:rFonts w:asciiTheme="minorHAnsi" w:eastAsiaTheme="minorEastAsia" w:hAnsiTheme="minorHAnsi"/>
          <w:noProof/>
          <w:sz w:val="22"/>
        </w:rPr>
      </w:pPr>
      <w:hyperlink w:anchor="_Toc183172204" w:history="1">
        <w:r w:rsidRPr="0022099C">
          <w:rPr>
            <w:rStyle w:val="Hyperlink"/>
            <w:rFonts w:cs="Times New Roman"/>
            <w:b/>
            <w:noProof/>
          </w:rPr>
          <w:t>5.1.1 MindMap</w:t>
        </w:r>
        <w:r>
          <w:rPr>
            <w:noProof/>
            <w:webHidden/>
          </w:rPr>
          <w:tab/>
        </w:r>
        <w:r>
          <w:rPr>
            <w:noProof/>
            <w:webHidden/>
          </w:rPr>
          <w:fldChar w:fldCharType="begin"/>
        </w:r>
        <w:r>
          <w:rPr>
            <w:noProof/>
            <w:webHidden/>
          </w:rPr>
          <w:instrText xml:space="preserve"> PAGEREF _Toc183172204 \h </w:instrText>
        </w:r>
        <w:r>
          <w:rPr>
            <w:noProof/>
            <w:webHidden/>
          </w:rPr>
        </w:r>
        <w:r>
          <w:rPr>
            <w:noProof/>
            <w:webHidden/>
          </w:rPr>
          <w:fldChar w:fldCharType="separate"/>
        </w:r>
        <w:r>
          <w:rPr>
            <w:noProof/>
            <w:webHidden/>
          </w:rPr>
          <w:t>48</w:t>
        </w:r>
        <w:r>
          <w:rPr>
            <w:noProof/>
            <w:webHidden/>
          </w:rPr>
          <w:fldChar w:fldCharType="end"/>
        </w:r>
      </w:hyperlink>
    </w:p>
    <w:p w14:paraId="3339B137" w14:textId="18D4159B" w:rsidR="00F5180E" w:rsidRDefault="00F5180E">
      <w:pPr>
        <w:pStyle w:val="TOC3"/>
        <w:tabs>
          <w:tab w:val="right" w:leader="dot" w:pos="8500"/>
        </w:tabs>
        <w:rPr>
          <w:rFonts w:asciiTheme="minorHAnsi" w:eastAsiaTheme="minorEastAsia" w:hAnsiTheme="minorHAnsi"/>
          <w:noProof/>
          <w:sz w:val="22"/>
        </w:rPr>
      </w:pPr>
      <w:hyperlink w:anchor="_Toc183172205" w:history="1">
        <w:r w:rsidRPr="0022099C">
          <w:rPr>
            <w:rStyle w:val="Hyperlink"/>
            <w:rFonts w:cs="Times New Roman"/>
            <w:b/>
            <w:noProof/>
          </w:rPr>
          <w:t>5.1.2 Test_Design</w:t>
        </w:r>
        <w:r>
          <w:rPr>
            <w:noProof/>
            <w:webHidden/>
          </w:rPr>
          <w:tab/>
        </w:r>
        <w:r>
          <w:rPr>
            <w:noProof/>
            <w:webHidden/>
          </w:rPr>
          <w:fldChar w:fldCharType="begin"/>
        </w:r>
        <w:r>
          <w:rPr>
            <w:noProof/>
            <w:webHidden/>
          </w:rPr>
          <w:instrText xml:space="preserve"> PAGEREF _Toc183172205 \h </w:instrText>
        </w:r>
        <w:r>
          <w:rPr>
            <w:noProof/>
            <w:webHidden/>
          </w:rPr>
        </w:r>
        <w:r>
          <w:rPr>
            <w:noProof/>
            <w:webHidden/>
          </w:rPr>
          <w:fldChar w:fldCharType="separate"/>
        </w:r>
        <w:r>
          <w:rPr>
            <w:noProof/>
            <w:webHidden/>
          </w:rPr>
          <w:t>48</w:t>
        </w:r>
        <w:r>
          <w:rPr>
            <w:noProof/>
            <w:webHidden/>
          </w:rPr>
          <w:fldChar w:fldCharType="end"/>
        </w:r>
      </w:hyperlink>
    </w:p>
    <w:p w14:paraId="47504A25" w14:textId="4D500E4D" w:rsidR="00F5180E" w:rsidRDefault="00F5180E">
      <w:pPr>
        <w:pStyle w:val="TOC3"/>
        <w:tabs>
          <w:tab w:val="right" w:leader="dot" w:pos="8500"/>
        </w:tabs>
        <w:rPr>
          <w:rFonts w:asciiTheme="minorHAnsi" w:eastAsiaTheme="minorEastAsia" w:hAnsiTheme="minorHAnsi"/>
          <w:noProof/>
          <w:sz w:val="22"/>
        </w:rPr>
      </w:pPr>
      <w:hyperlink w:anchor="_Toc183172206" w:history="1">
        <w:r w:rsidRPr="0022099C">
          <w:rPr>
            <w:rStyle w:val="Hyperlink"/>
            <w:rFonts w:cs="Times New Roman"/>
            <w:b/>
            <w:noProof/>
          </w:rPr>
          <w:t>5.1.3 LogBug</w:t>
        </w:r>
        <w:r>
          <w:rPr>
            <w:noProof/>
            <w:webHidden/>
          </w:rPr>
          <w:tab/>
        </w:r>
        <w:r>
          <w:rPr>
            <w:noProof/>
            <w:webHidden/>
          </w:rPr>
          <w:fldChar w:fldCharType="begin"/>
        </w:r>
        <w:r>
          <w:rPr>
            <w:noProof/>
            <w:webHidden/>
          </w:rPr>
          <w:instrText xml:space="preserve"> PAGEREF _Toc183172206 \h </w:instrText>
        </w:r>
        <w:r>
          <w:rPr>
            <w:noProof/>
            <w:webHidden/>
          </w:rPr>
        </w:r>
        <w:r>
          <w:rPr>
            <w:noProof/>
            <w:webHidden/>
          </w:rPr>
          <w:fldChar w:fldCharType="separate"/>
        </w:r>
        <w:r>
          <w:rPr>
            <w:noProof/>
            <w:webHidden/>
          </w:rPr>
          <w:t>49</w:t>
        </w:r>
        <w:r>
          <w:rPr>
            <w:noProof/>
            <w:webHidden/>
          </w:rPr>
          <w:fldChar w:fldCharType="end"/>
        </w:r>
      </w:hyperlink>
    </w:p>
    <w:p w14:paraId="6E394C00" w14:textId="01554A1E" w:rsidR="00F5180E" w:rsidRDefault="00F5180E">
      <w:pPr>
        <w:pStyle w:val="TOC2"/>
        <w:tabs>
          <w:tab w:val="right" w:leader="dot" w:pos="8500"/>
        </w:tabs>
        <w:rPr>
          <w:rFonts w:asciiTheme="minorHAnsi" w:eastAsiaTheme="minorEastAsia" w:hAnsiTheme="minorHAnsi"/>
          <w:noProof/>
          <w:sz w:val="22"/>
        </w:rPr>
      </w:pPr>
      <w:hyperlink w:anchor="_Toc183172207" w:history="1">
        <w:r w:rsidRPr="0022099C">
          <w:rPr>
            <w:rStyle w:val="Hyperlink"/>
            <w:rFonts w:cs="Times New Roman"/>
            <w:b/>
            <w:bCs/>
            <w:noProof/>
          </w:rPr>
          <w:t>6.1 Dự án Salon &amp; Customer App Mobile:</w:t>
        </w:r>
        <w:r>
          <w:rPr>
            <w:noProof/>
            <w:webHidden/>
          </w:rPr>
          <w:tab/>
        </w:r>
        <w:r>
          <w:rPr>
            <w:noProof/>
            <w:webHidden/>
          </w:rPr>
          <w:fldChar w:fldCharType="begin"/>
        </w:r>
        <w:r>
          <w:rPr>
            <w:noProof/>
            <w:webHidden/>
          </w:rPr>
          <w:instrText xml:space="preserve"> PAGEREF _Toc183172207 \h </w:instrText>
        </w:r>
        <w:r>
          <w:rPr>
            <w:noProof/>
            <w:webHidden/>
          </w:rPr>
        </w:r>
        <w:r>
          <w:rPr>
            <w:noProof/>
            <w:webHidden/>
          </w:rPr>
          <w:fldChar w:fldCharType="separate"/>
        </w:r>
        <w:r>
          <w:rPr>
            <w:noProof/>
            <w:webHidden/>
          </w:rPr>
          <w:t>51</w:t>
        </w:r>
        <w:r>
          <w:rPr>
            <w:noProof/>
            <w:webHidden/>
          </w:rPr>
          <w:fldChar w:fldCharType="end"/>
        </w:r>
      </w:hyperlink>
    </w:p>
    <w:p w14:paraId="27257EAF" w14:textId="08BFFEBF" w:rsidR="00F5180E" w:rsidRDefault="00F5180E">
      <w:pPr>
        <w:pStyle w:val="TOC3"/>
        <w:tabs>
          <w:tab w:val="right" w:leader="dot" w:pos="8500"/>
        </w:tabs>
        <w:rPr>
          <w:rFonts w:asciiTheme="minorHAnsi" w:eastAsiaTheme="minorEastAsia" w:hAnsiTheme="minorHAnsi"/>
          <w:noProof/>
          <w:sz w:val="22"/>
        </w:rPr>
      </w:pPr>
      <w:hyperlink w:anchor="_Toc183172208" w:history="1">
        <w:r w:rsidRPr="0022099C">
          <w:rPr>
            <w:rStyle w:val="Hyperlink"/>
            <w:rFonts w:cs="Times New Roman"/>
            <w:b/>
            <w:noProof/>
          </w:rPr>
          <w:t>6.1.1 Prototype</w:t>
        </w:r>
        <w:r>
          <w:rPr>
            <w:noProof/>
            <w:webHidden/>
          </w:rPr>
          <w:tab/>
        </w:r>
        <w:r>
          <w:rPr>
            <w:noProof/>
            <w:webHidden/>
          </w:rPr>
          <w:fldChar w:fldCharType="begin"/>
        </w:r>
        <w:r>
          <w:rPr>
            <w:noProof/>
            <w:webHidden/>
          </w:rPr>
          <w:instrText xml:space="preserve"> PAGEREF _Toc183172208 \h </w:instrText>
        </w:r>
        <w:r>
          <w:rPr>
            <w:noProof/>
            <w:webHidden/>
          </w:rPr>
        </w:r>
        <w:r>
          <w:rPr>
            <w:noProof/>
            <w:webHidden/>
          </w:rPr>
          <w:fldChar w:fldCharType="separate"/>
        </w:r>
        <w:r>
          <w:rPr>
            <w:noProof/>
            <w:webHidden/>
          </w:rPr>
          <w:t>51</w:t>
        </w:r>
        <w:r>
          <w:rPr>
            <w:noProof/>
            <w:webHidden/>
          </w:rPr>
          <w:fldChar w:fldCharType="end"/>
        </w:r>
      </w:hyperlink>
    </w:p>
    <w:p w14:paraId="6479BB97" w14:textId="6063F5AC" w:rsidR="00F5180E" w:rsidRDefault="00F5180E">
      <w:pPr>
        <w:pStyle w:val="TOC3"/>
        <w:tabs>
          <w:tab w:val="right" w:leader="dot" w:pos="8500"/>
        </w:tabs>
        <w:rPr>
          <w:rFonts w:asciiTheme="minorHAnsi" w:eastAsiaTheme="minorEastAsia" w:hAnsiTheme="minorHAnsi"/>
          <w:noProof/>
          <w:sz w:val="22"/>
        </w:rPr>
      </w:pPr>
      <w:hyperlink w:anchor="_Toc183172209" w:history="1">
        <w:r w:rsidRPr="0022099C">
          <w:rPr>
            <w:rStyle w:val="Hyperlink"/>
            <w:rFonts w:cs="Times New Roman"/>
            <w:b/>
            <w:noProof/>
          </w:rPr>
          <w:t>6.1.2 TestCase Salon App</w:t>
        </w:r>
        <w:r>
          <w:rPr>
            <w:noProof/>
            <w:webHidden/>
          </w:rPr>
          <w:tab/>
        </w:r>
        <w:r>
          <w:rPr>
            <w:noProof/>
            <w:webHidden/>
          </w:rPr>
          <w:fldChar w:fldCharType="begin"/>
        </w:r>
        <w:r>
          <w:rPr>
            <w:noProof/>
            <w:webHidden/>
          </w:rPr>
          <w:instrText xml:space="preserve"> PAGEREF _Toc183172209 \h </w:instrText>
        </w:r>
        <w:r>
          <w:rPr>
            <w:noProof/>
            <w:webHidden/>
          </w:rPr>
        </w:r>
        <w:r>
          <w:rPr>
            <w:noProof/>
            <w:webHidden/>
          </w:rPr>
          <w:fldChar w:fldCharType="separate"/>
        </w:r>
        <w:r>
          <w:rPr>
            <w:noProof/>
            <w:webHidden/>
          </w:rPr>
          <w:t>51</w:t>
        </w:r>
        <w:r>
          <w:rPr>
            <w:noProof/>
            <w:webHidden/>
          </w:rPr>
          <w:fldChar w:fldCharType="end"/>
        </w:r>
      </w:hyperlink>
    </w:p>
    <w:p w14:paraId="2D1E7CA7" w14:textId="76F28A93" w:rsidR="00F5180E" w:rsidRDefault="00F5180E">
      <w:pPr>
        <w:pStyle w:val="TOC3"/>
        <w:tabs>
          <w:tab w:val="right" w:leader="dot" w:pos="8500"/>
        </w:tabs>
        <w:rPr>
          <w:rFonts w:asciiTheme="minorHAnsi" w:eastAsiaTheme="minorEastAsia" w:hAnsiTheme="minorHAnsi"/>
          <w:noProof/>
          <w:sz w:val="22"/>
        </w:rPr>
      </w:pPr>
      <w:hyperlink w:anchor="_Toc183172210" w:history="1">
        <w:r w:rsidRPr="0022099C">
          <w:rPr>
            <w:rStyle w:val="Hyperlink"/>
            <w:rFonts w:cs="Times New Roman"/>
            <w:b/>
            <w:noProof/>
          </w:rPr>
          <w:t>6.1.3 TestCase Customer App</w:t>
        </w:r>
        <w:r>
          <w:rPr>
            <w:noProof/>
            <w:webHidden/>
          </w:rPr>
          <w:tab/>
        </w:r>
        <w:r>
          <w:rPr>
            <w:noProof/>
            <w:webHidden/>
          </w:rPr>
          <w:fldChar w:fldCharType="begin"/>
        </w:r>
        <w:r>
          <w:rPr>
            <w:noProof/>
            <w:webHidden/>
          </w:rPr>
          <w:instrText xml:space="preserve"> PAGEREF _Toc183172210 \h </w:instrText>
        </w:r>
        <w:r>
          <w:rPr>
            <w:noProof/>
            <w:webHidden/>
          </w:rPr>
        </w:r>
        <w:r>
          <w:rPr>
            <w:noProof/>
            <w:webHidden/>
          </w:rPr>
          <w:fldChar w:fldCharType="separate"/>
        </w:r>
        <w:r>
          <w:rPr>
            <w:noProof/>
            <w:webHidden/>
          </w:rPr>
          <w:t>53</w:t>
        </w:r>
        <w:r>
          <w:rPr>
            <w:noProof/>
            <w:webHidden/>
          </w:rPr>
          <w:fldChar w:fldCharType="end"/>
        </w:r>
      </w:hyperlink>
    </w:p>
    <w:p w14:paraId="05A0E29F" w14:textId="183533C4" w:rsidR="00F5180E" w:rsidRDefault="00F5180E">
      <w:pPr>
        <w:pStyle w:val="TOC3"/>
        <w:tabs>
          <w:tab w:val="right" w:leader="dot" w:pos="8500"/>
        </w:tabs>
        <w:rPr>
          <w:rFonts w:asciiTheme="minorHAnsi" w:eastAsiaTheme="minorEastAsia" w:hAnsiTheme="minorHAnsi"/>
          <w:noProof/>
          <w:sz w:val="22"/>
        </w:rPr>
      </w:pPr>
      <w:hyperlink w:anchor="_Toc183172211" w:history="1">
        <w:r w:rsidRPr="0022099C">
          <w:rPr>
            <w:rStyle w:val="Hyperlink"/>
            <w:rFonts w:cs="Times New Roman"/>
            <w:b/>
            <w:noProof/>
          </w:rPr>
          <w:t>6.1.4 LogBug Salon App</w:t>
        </w:r>
        <w:r>
          <w:rPr>
            <w:noProof/>
            <w:webHidden/>
          </w:rPr>
          <w:tab/>
        </w:r>
        <w:r>
          <w:rPr>
            <w:noProof/>
            <w:webHidden/>
          </w:rPr>
          <w:fldChar w:fldCharType="begin"/>
        </w:r>
        <w:r>
          <w:rPr>
            <w:noProof/>
            <w:webHidden/>
          </w:rPr>
          <w:instrText xml:space="preserve"> PAGEREF _Toc183172211 \h </w:instrText>
        </w:r>
        <w:r>
          <w:rPr>
            <w:noProof/>
            <w:webHidden/>
          </w:rPr>
        </w:r>
        <w:r>
          <w:rPr>
            <w:noProof/>
            <w:webHidden/>
          </w:rPr>
          <w:fldChar w:fldCharType="separate"/>
        </w:r>
        <w:r>
          <w:rPr>
            <w:noProof/>
            <w:webHidden/>
          </w:rPr>
          <w:t>53</w:t>
        </w:r>
        <w:r>
          <w:rPr>
            <w:noProof/>
            <w:webHidden/>
          </w:rPr>
          <w:fldChar w:fldCharType="end"/>
        </w:r>
      </w:hyperlink>
    </w:p>
    <w:p w14:paraId="082299F9" w14:textId="61A76688" w:rsidR="00F5180E" w:rsidRDefault="00F5180E">
      <w:pPr>
        <w:pStyle w:val="TOC3"/>
        <w:tabs>
          <w:tab w:val="right" w:leader="dot" w:pos="8500"/>
        </w:tabs>
        <w:rPr>
          <w:rFonts w:asciiTheme="minorHAnsi" w:eastAsiaTheme="minorEastAsia" w:hAnsiTheme="minorHAnsi"/>
          <w:noProof/>
          <w:sz w:val="22"/>
        </w:rPr>
      </w:pPr>
      <w:hyperlink w:anchor="_Toc183172212" w:history="1">
        <w:r w:rsidRPr="0022099C">
          <w:rPr>
            <w:rStyle w:val="Hyperlink"/>
            <w:rFonts w:cs="Times New Roman"/>
            <w:b/>
            <w:noProof/>
          </w:rPr>
          <w:t>6.1.5 LogBug Customer App</w:t>
        </w:r>
        <w:r>
          <w:rPr>
            <w:noProof/>
            <w:webHidden/>
          </w:rPr>
          <w:tab/>
        </w:r>
        <w:r>
          <w:rPr>
            <w:noProof/>
            <w:webHidden/>
          </w:rPr>
          <w:fldChar w:fldCharType="begin"/>
        </w:r>
        <w:r>
          <w:rPr>
            <w:noProof/>
            <w:webHidden/>
          </w:rPr>
          <w:instrText xml:space="preserve"> PAGEREF _Toc183172212 \h </w:instrText>
        </w:r>
        <w:r>
          <w:rPr>
            <w:noProof/>
            <w:webHidden/>
          </w:rPr>
        </w:r>
        <w:r>
          <w:rPr>
            <w:noProof/>
            <w:webHidden/>
          </w:rPr>
          <w:fldChar w:fldCharType="separate"/>
        </w:r>
        <w:r>
          <w:rPr>
            <w:noProof/>
            <w:webHidden/>
          </w:rPr>
          <w:t>54</w:t>
        </w:r>
        <w:r>
          <w:rPr>
            <w:noProof/>
            <w:webHidden/>
          </w:rPr>
          <w:fldChar w:fldCharType="end"/>
        </w:r>
      </w:hyperlink>
    </w:p>
    <w:p w14:paraId="32799F61" w14:textId="0B3465C3" w:rsidR="00F5180E" w:rsidRDefault="00F5180E">
      <w:pPr>
        <w:pStyle w:val="TOC1"/>
        <w:tabs>
          <w:tab w:val="right" w:leader="dot" w:pos="8500"/>
        </w:tabs>
        <w:rPr>
          <w:rFonts w:asciiTheme="minorHAnsi" w:eastAsiaTheme="minorEastAsia" w:hAnsiTheme="minorHAnsi"/>
          <w:noProof/>
          <w:sz w:val="22"/>
        </w:rPr>
      </w:pPr>
      <w:hyperlink w:anchor="_Toc183172213" w:history="1">
        <w:r w:rsidRPr="0022099C">
          <w:rPr>
            <w:rStyle w:val="Hyperlink"/>
            <w:rFonts w:cs="Times New Roman"/>
            <w:b/>
            <w:noProof/>
          </w:rPr>
          <w:t>CHƯƠNG 3: PHẦN KẾT LUẬN</w:t>
        </w:r>
        <w:r>
          <w:rPr>
            <w:noProof/>
            <w:webHidden/>
          </w:rPr>
          <w:tab/>
        </w:r>
        <w:r>
          <w:rPr>
            <w:noProof/>
            <w:webHidden/>
          </w:rPr>
          <w:fldChar w:fldCharType="begin"/>
        </w:r>
        <w:r>
          <w:rPr>
            <w:noProof/>
            <w:webHidden/>
          </w:rPr>
          <w:instrText xml:space="preserve"> PAGEREF _Toc183172213 \h </w:instrText>
        </w:r>
        <w:r>
          <w:rPr>
            <w:noProof/>
            <w:webHidden/>
          </w:rPr>
        </w:r>
        <w:r>
          <w:rPr>
            <w:noProof/>
            <w:webHidden/>
          </w:rPr>
          <w:fldChar w:fldCharType="separate"/>
        </w:r>
        <w:r>
          <w:rPr>
            <w:noProof/>
            <w:webHidden/>
          </w:rPr>
          <w:t>56</w:t>
        </w:r>
        <w:r>
          <w:rPr>
            <w:noProof/>
            <w:webHidden/>
          </w:rPr>
          <w:fldChar w:fldCharType="end"/>
        </w:r>
      </w:hyperlink>
    </w:p>
    <w:p w14:paraId="7EE40F5F" w14:textId="56376E32" w:rsidR="00F5180E" w:rsidRDefault="00F5180E">
      <w:pPr>
        <w:pStyle w:val="TOC2"/>
        <w:tabs>
          <w:tab w:val="right" w:leader="dot" w:pos="8500"/>
        </w:tabs>
        <w:rPr>
          <w:rFonts w:asciiTheme="minorHAnsi" w:eastAsiaTheme="minorEastAsia" w:hAnsiTheme="minorHAnsi"/>
          <w:noProof/>
          <w:sz w:val="22"/>
        </w:rPr>
      </w:pPr>
      <w:hyperlink w:anchor="_Toc183172214" w:history="1">
        <w:r w:rsidRPr="0022099C">
          <w:rPr>
            <w:rStyle w:val="Hyperlink"/>
            <w:rFonts w:cs="Times New Roman"/>
            <w:b/>
            <w:noProof/>
          </w:rPr>
          <w:t>3.1 Kết luận</w:t>
        </w:r>
        <w:r>
          <w:rPr>
            <w:noProof/>
            <w:webHidden/>
          </w:rPr>
          <w:tab/>
        </w:r>
        <w:r>
          <w:rPr>
            <w:noProof/>
            <w:webHidden/>
          </w:rPr>
          <w:fldChar w:fldCharType="begin"/>
        </w:r>
        <w:r>
          <w:rPr>
            <w:noProof/>
            <w:webHidden/>
          </w:rPr>
          <w:instrText xml:space="preserve"> PAGEREF _Toc183172214 \h </w:instrText>
        </w:r>
        <w:r>
          <w:rPr>
            <w:noProof/>
            <w:webHidden/>
          </w:rPr>
        </w:r>
        <w:r>
          <w:rPr>
            <w:noProof/>
            <w:webHidden/>
          </w:rPr>
          <w:fldChar w:fldCharType="separate"/>
        </w:r>
        <w:r>
          <w:rPr>
            <w:noProof/>
            <w:webHidden/>
          </w:rPr>
          <w:t>56</w:t>
        </w:r>
        <w:r>
          <w:rPr>
            <w:noProof/>
            <w:webHidden/>
          </w:rPr>
          <w:fldChar w:fldCharType="end"/>
        </w:r>
      </w:hyperlink>
    </w:p>
    <w:p w14:paraId="0E2EA620" w14:textId="100FA735" w:rsidR="00F5180E" w:rsidRDefault="00F5180E">
      <w:pPr>
        <w:pStyle w:val="TOC2"/>
        <w:tabs>
          <w:tab w:val="right" w:leader="dot" w:pos="8500"/>
        </w:tabs>
        <w:rPr>
          <w:rFonts w:asciiTheme="minorHAnsi" w:eastAsiaTheme="minorEastAsia" w:hAnsiTheme="minorHAnsi"/>
          <w:noProof/>
          <w:sz w:val="22"/>
        </w:rPr>
      </w:pPr>
      <w:hyperlink w:anchor="_Toc183172215" w:history="1">
        <w:r w:rsidRPr="0022099C">
          <w:rPr>
            <w:rStyle w:val="Hyperlink"/>
            <w:rFonts w:cs="Times New Roman"/>
            <w:b/>
            <w:noProof/>
          </w:rPr>
          <w:t>3.2 Hướng phát triển:</w:t>
        </w:r>
        <w:r>
          <w:rPr>
            <w:noProof/>
            <w:webHidden/>
          </w:rPr>
          <w:tab/>
        </w:r>
        <w:r>
          <w:rPr>
            <w:noProof/>
            <w:webHidden/>
          </w:rPr>
          <w:fldChar w:fldCharType="begin"/>
        </w:r>
        <w:r>
          <w:rPr>
            <w:noProof/>
            <w:webHidden/>
          </w:rPr>
          <w:instrText xml:space="preserve"> PAGEREF _Toc183172215 \h </w:instrText>
        </w:r>
        <w:r>
          <w:rPr>
            <w:noProof/>
            <w:webHidden/>
          </w:rPr>
        </w:r>
        <w:r>
          <w:rPr>
            <w:noProof/>
            <w:webHidden/>
          </w:rPr>
          <w:fldChar w:fldCharType="separate"/>
        </w:r>
        <w:r>
          <w:rPr>
            <w:noProof/>
            <w:webHidden/>
          </w:rPr>
          <w:t>56</w:t>
        </w:r>
        <w:r>
          <w:rPr>
            <w:noProof/>
            <w:webHidden/>
          </w:rPr>
          <w:fldChar w:fldCharType="end"/>
        </w:r>
      </w:hyperlink>
    </w:p>
    <w:p w14:paraId="0C05E7FC" w14:textId="0E80366B" w:rsidR="000D1845" w:rsidRPr="005C5642" w:rsidRDefault="000D1845" w:rsidP="00382487">
      <w:pPr>
        <w:rPr>
          <w:rFonts w:cs="Times New Roman"/>
        </w:rPr>
      </w:pPr>
      <w:r w:rsidRPr="005C5642">
        <w:rPr>
          <w:rFonts w:cs="Times New Roman"/>
        </w:rPr>
        <w:fldChar w:fldCharType="end"/>
      </w:r>
    </w:p>
    <w:p w14:paraId="0BCC2703" w14:textId="663AE28D" w:rsidR="00382487" w:rsidRPr="005C5642" w:rsidRDefault="00EC0E63" w:rsidP="00DD5EDE">
      <w:pPr>
        <w:pStyle w:val="Heading1"/>
        <w:rPr>
          <w:rFonts w:ascii="Times New Roman" w:hAnsi="Times New Roman" w:cs="Times New Roman"/>
          <w:b/>
          <w:bCs/>
          <w:color w:val="002060"/>
          <w:sz w:val="40"/>
          <w:szCs w:val="36"/>
        </w:rPr>
      </w:pPr>
      <w:bookmarkStart w:id="5" w:name="_Toc179544387"/>
      <w:bookmarkStart w:id="6" w:name="_Toc179545112"/>
      <w:bookmarkStart w:id="7" w:name="_Toc183172166"/>
      <w:r w:rsidRPr="005C5642">
        <w:rPr>
          <w:rFonts w:ascii="Times New Roman" w:hAnsi="Times New Roman" w:cs="Times New Roman"/>
          <w:b/>
          <w:bCs/>
          <w:color w:val="002060"/>
          <w:sz w:val="40"/>
          <w:szCs w:val="36"/>
        </w:rPr>
        <w:t>DANH MỤC HÌNH</w:t>
      </w:r>
      <w:bookmarkEnd w:id="5"/>
      <w:bookmarkEnd w:id="6"/>
      <w:bookmarkEnd w:id="7"/>
    </w:p>
    <w:p w14:paraId="481C9D2E" w14:textId="5EFDB41B" w:rsidR="00F5180E" w:rsidRDefault="00EC0E63">
      <w:pPr>
        <w:pStyle w:val="TableofFigures"/>
        <w:tabs>
          <w:tab w:val="right" w:leader="dot" w:pos="8500"/>
        </w:tabs>
        <w:rPr>
          <w:rFonts w:asciiTheme="minorHAnsi" w:eastAsiaTheme="minorEastAsia" w:hAnsiTheme="minorHAnsi"/>
          <w:noProof/>
          <w:sz w:val="22"/>
        </w:rPr>
      </w:pPr>
      <w:r w:rsidRPr="005C5642">
        <w:rPr>
          <w:rFonts w:cs="Times New Roman"/>
        </w:rPr>
        <w:fldChar w:fldCharType="begin"/>
      </w:r>
      <w:r w:rsidRPr="005C5642">
        <w:rPr>
          <w:rFonts w:cs="Times New Roman"/>
        </w:rPr>
        <w:instrText xml:space="preserve"> TOC \h \z \t "hinh" \c </w:instrText>
      </w:r>
      <w:r w:rsidRPr="005C5642">
        <w:rPr>
          <w:rFonts w:cs="Times New Roman"/>
        </w:rPr>
        <w:fldChar w:fldCharType="separate"/>
      </w:r>
      <w:hyperlink w:anchor="_Toc183172119" w:history="1">
        <w:r w:rsidR="00F5180E" w:rsidRPr="0046261C">
          <w:rPr>
            <w:rStyle w:val="Hyperlink"/>
            <w:rFonts w:cs="Times New Roman"/>
            <w:noProof/>
          </w:rPr>
          <w:t>Hình 1.1.1. Màn hình trang admin của POL</w:t>
        </w:r>
        <w:r w:rsidR="00F5180E">
          <w:rPr>
            <w:noProof/>
            <w:webHidden/>
          </w:rPr>
          <w:tab/>
        </w:r>
        <w:r w:rsidR="00F5180E">
          <w:rPr>
            <w:noProof/>
            <w:webHidden/>
          </w:rPr>
          <w:fldChar w:fldCharType="begin"/>
        </w:r>
        <w:r w:rsidR="00F5180E">
          <w:rPr>
            <w:noProof/>
            <w:webHidden/>
          </w:rPr>
          <w:instrText xml:space="preserve"> PAGEREF _Toc183172119 \h </w:instrText>
        </w:r>
        <w:r w:rsidR="00F5180E">
          <w:rPr>
            <w:noProof/>
            <w:webHidden/>
          </w:rPr>
        </w:r>
        <w:r w:rsidR="00F5180E">
          <w:rPr>
            <w:noProof/>
            <w:webHidden/>
          </w:rPr>
          <w:fldChar w:fldCharType="separate"/>
        </w:r>
        <w:r w:rsidR="00F5180E">
          <w:rPr>
            <w:noProof/>
            <w:webHidden/>
          </w:rPr>
          <w:t>12</w:t>
        </w:r>
        <w:r w:rsidR="00F5180E">
          <w:rPr>
            <w:noProof/>
            <w:webHidden/>
          </w:rPr>
          <w:fldChar w:fldCharType="end"/>
        </w:r>
      </w:hyperlink>
    </w:p>
    <w:p w14:paraId="0CC6B891" w14:textId="3EB93E46" w:rsidR="00F5180E" w:rsidRDefault="00F5180E">
      <w:pPr>
        <w:pStyle w:val="TableofFigures"/>
        <w:tabs>
          <w:tab w:val="right" w:leader="dot" w:pos="8500"/>
        </w:tabs>
        <w:rPr>
          <w:rFonts w:asciiTheme="minorHAnsi" w:eastAsiaTheme="minorEastAsia" w:hAnsiTheme="minorHAnsi"/>
          <w:noProof/>
          <w:sz w:val="22"/>
        </w:rPr>
      </w:pPr>
      <w:hyperlink w:anchor="_Toc183172120" w:history="1">
        <w:r w:rsidRPr="0046261C">
          <w:rPr>
            <w:rStyle w:val="Hyperlink"/>
            <w:rFonts w:cs="Times New Roman"/>
            <w:noProof/>
          </w:rPr>
          <w:t>Hình 1.1.2. Màn hình trang user của POL</w:t>
        </w:r>
        <w:r>
          <w:rPr>
            <w:noProof/>
            <w:webHidden/>
          </w:rPr>
          <w:tab/>
        </w:r>
        <w:r>
          <w:rPr>
            <w:noProof/>
            <w:webHidden/>
          </w:rPr>
          <w:fldChar w:fldCharType="begin"/>
        </w:r>
        <w:r>
          <w:rPr>
            <w:noProof/>
            <w:webHidden/>
          </w:rPr>
          <w:instrText xml:space="preserve"> PAGEREF _Toc183172120 \h </w:instrText>
        </w:r>
        <w:r>
          <w:rPr>
            <w:noProof/>
            <w:webHidden/>
          </w:rPr>
        </w:r>
        <w:r>
          <w:rPr>
            <w:noProof/>
            <w:webHidden/>
          </w:rPr>
          <w:fldChar w:fldCharType="separate"/>
        </w:r>
        <w:r>
          <w:rPr>
            <w:noProof/>
            <w:webHidden/>
          </w:rPr>
          <w:t>12</w:t>
        </w:r>
        <w:r>
          <w:rPr>
            <w:noProof/>
            <w:webHidden/>
          </w:rPr>
          <w:fldChar w:fldCharType="end"/>
        </w:r>
      </w:hyperlink>
    </w:p>
    <w:p w14:paraId="3EA357C3" w14:textId="11B93869" w:rsidR="00F5180E" w:rsidRDefault="00F5180E">
      <w:pPr>
        <w:pStyle w:val="TableofFigures"/>
        <w:tabs>
          <w:tab w:val="right" w:leader="dot" w:pos="8500"/>
        </w:tabs>
        <w:rPr>
          <w:rFonts w:asciiTheme="minorHAnsi" w:eastAsiaTheme="minorEastAsia" w:hAnsiTheme="minorHAnsi"/>
          <w:noProof/>
          <w:sz w:val="22"/>
        </w:rPr>
      </w:pPr>
      <w:hyperlink w:anchor="_Toc183172121" w:history="1">
        <w:r w:rsidRPr="0046261C">
          <w:rPr>
            <w:rStyle w:val="Hyperlink"/>
            <w:rFonts w:cs="Times New Roman"/>
            <w:noProof/>
          </w:rPr>
          <w:t xml:space="preserve">Hình 1.1.3. </w:t>
        </w:r>
        <w:r w:rsidRPr="0046261C">
          <w:rPr>
            <w:rStyle w:val="Hyperlink"/>
            <w:rFonts w:cs="Times New Roman"/>
            <w:i/>
            <w:noProof/>
          </w:rPr>
          <w:t>Product BackLog</w:t>
        </w:r>
        <w:r w:rsidRPr="0046261C">
          <w:rPr>
            <w:rStyle w:val="Hyperlink"/>
            <w:rFonts w:cs="Times New Roman"/>
            <w:noProof/>
          </w:rPr>
          <w:t xml:space="preserve"> của POL</w:t>
        </w:r>
        <w:r>
          <w:rPr>
            <w:noProof/>
            <w:webHidden/>
          </w:rPr>
          <w:tab/>
        </w:r>
        <w:r>
          <w:rPr>
            <w:noProof/>
            <w:webHidden/>
          </w:rPr>
          <w:fldChar w:fldCharType="begin"/>
        </w:r>
        <w:r>
          <w:rPr>
            <w:noProof/>
            <w:webHidden/>
          </w:rPr>
          <w:instrText xml:space="preserve"> PAGEREF _Toc183172121 \h </w:instrText>
        </w:r>
        <w:r>
          <w:rPr>
            <w:noProof/>
            <w:webHidden/>
          </w:rPr>
        </w:r>
        <w:r>
          <w:rPr>
            <w:noProof/>
            <w:webHidden/>
          </w:rPr>
          <w:fldChar w:fldCharType="separate"/>
        </w:r>
        <w:r>
          <w:rPr>
            <w:noProof/>
            <w:webHidden/>
          </w:rPr>
          <w:t>13</w:t>
        </w:r>
        <w:r>
          <w:rPr>
            <w:noProof/>
            <w:webHidden/>
          </w:rPr>
          <w:fldChar w:fldCharType="end"/>
        </w:r>
      </w:hyperlink>
    </w:p>
    <w:p w14:paraId="1B6A9973" w14:textId="507DF3F9" w:rsidR="00F5180E" w:rsidRDefault="00F5180E">
      <w:pPr>
        <w:pStyle w:val="TableofFigures"/>
        <w:tabs>
          <w:tab w:val="right" w:leader="dot" w:pos="8500"/>
        </w:tabs>
        <w:rPr>
          <w:rFonts w:asciiTheme="minorHAnsi" w:eastAsiaTheme="minorEastAsia" w:hAnsiTheme="minorHAnsi"/>
          <w:noProof/>
          <w:sz w:val="22"/>
        </w:rPr>
      </w:pPr>
      <w:hyperlink w:anchor="_Toc183172122" w:history="1">
        <w:r w:rsidRPr="0046261C">
          <w:rPr>
            <w:rStyle w:val="Hyperlink"/>
            <w:rFonts w:cs="Times New Roman"/>
            <w:noProof/>
          </w:rPr>
          <w:t>Hình 1.1.4. Log Bug phiên bản 1.0 của POL</w:t>
        </w:r>
        <w:r>
          <w:rPr>
            <w:noProof/>
            <w:webHidden/>
          </w:rPr>
          <w:tab/>
        </w:r>
        <w:r>
          <w:rPr>
            <w:noProof/>
            <w:webHidden/>
          </w:rPr>
          <w:fldChar w:fldCharType="begin"/>
        </w:r>
        <w:r>
          <w:rPr>
            <w:noProof/>
            <w:webHidden/>
          </w:rPr>
          <w:instrText xml:space="preserve"> PAGEREF _Toc183172122 \h </w:instrText>
        </w:r>
        <w:r>
          <w:rPr>
            <w:noProof/>
            <w:webHidden/>
          </w:rPr>
        </w:r>
        <w:r>
          <w:rPr>
            <w:noProof/>
            <w:webHidden/>
          </w:rPr>
          <w:fldChar w:fldCharType="separate"/>
        </w:r>
        <w:r>
          <w:rPr>
            <w:noProof/>
            <w:webHidden/>
          </w:rPr>
          <w:t>14</w:t>
        </w:r>
        <w:r>
          <w:rPr>
            <w:noProof/>
            <w:webHidden/>
          </w:rPr>
          <w:fldChar w:fldCharType="end"/>
        </w:r>
      </w:hyperlink>
    </w:p>
    <w:p w14:paraId="638DA0CD" w14:textId="24299729" w:rsidR="00F5180E" w:rsidRDefault="00F5180E">
      <w:pPr>
        <w:pStyle w:val="TableofFigures"/>
        <w:tabs>
          <w:tab w:val="right" w:leader="dot" w:pos="8500"/>
        </w:tabs>
        <w:rPr>
          <w:rFonts w:asciiTheme="minorHAnsi" w:eastAsiaTheme="minorEastAsia" w:hAnsiTheme="minorHAnsi"/>
          <w:noProof/>
          <w:sz w:val="22"/>
        </w:rPr>
      </w:pPr>
      <w:hyperlink w:anchor="_Toc183172123" w:history="1">
        <w:r w:rsidRPr="0046261C">
          <w:rPr>
            <w:rStyle w:val="Hyperlink"/>
            <w:rFonts w:cs="Times New Roman"/>
            <w:noProof/>
          </w:rPr>
          <w:t>Hình 1.1.5. Log Bug phiên bản 1.1 của POL</w:t>
        </w:r>
        <w:r>
          <w:rPr>
            <w:noProof/>
            <w:webHidden/>
          </w:rPr>
          <w:tab/>
        </w:r>
        <w:r>
          <w:rPr>
            <w:noProof/>
            <w:webHidden/>
          </w:rPr>
          <w:fldChar w:fldCharType="begin"/>
        </w:r>
        <w:r>
          <w:rPr>
            <w:noProof/>
            <w:webHidden/>
          </w:rPr>
          <w:instrText xml:space="preserve"> PAGEREF _Toc183172123 \h </w:instrText>
        </w:r>
        <w:r>
          <w:rPr>
            <w:noProof/>
            <w:webHidden/>
          </w:rPr>
        </w:r>
        <w:r>
          <w:rPr>
            <w:noProof/>
            <w:webHidden/>
          </w:rPr>
          <w:fldChar w:fldCharType="separate"/>
        </w:r>
        <w:r>
          <w:rPr>
            <w:noProof/>
            <w:webHidden/>
          </w:rPr>
          <w:t>15</w:t>
        </w:r>
        <w:r>
          <w:rPr>
            <w:noProof/>
            <w:webHidden/>
          </w:rPr>
          <w:fldChar w:fldCharType="end"/>
        </w:r>
      </w:hyperlink>
    </w:p>
    <w:p w14:paraId="4B5EB203" w14:textId="36D09A58" w:rsidR="00F5180E" w:rsidRDefault="00F5180E">
      <w:pPr>
        <w:pStyle w:val="TableofFigures"/>
        <w:tabs>
          <w:tab w:val="right" w:leader="dot" w:pos="8500"/>
        </w:tabs>
        <w:rPr>
          <w:rFonts w:asciiTheme="minorHAnsi" w:eastAsiaTheme="minorEastAsia" w:hAnsiTheme="minorHAnsi"/>
          <w:noProof/>
          <w:sz w:val="22"/>
        </w:rPr>
      </w:pPr>
      <w:hyperlink w:anchor="_Toc183172124" w:history="1">
        <w:r w:rsidRPr="0046261C">
          <w:rPr>
            <w:rStyle w:val="Hyperlink"/>
            <w:rFonts w:cs="Times New Roman"/>
            <w:noProof/>
          </w:rPr>
          <w:t>Hình 1.1.6. Log Bug phiên bản 1.2 của POL</w:t>
        </w:r>
        <w:r>
          <w:rPr>
            <w:noProof/>
            <w:webHidden/>
          </w:rPr>
          <w:tab/>
        </w:r>
        <w:r>
          <w:rPr>
            <w:noProof/>
            <w:webHidden/>
          </w:rPr>
          <w:fldChar w:fldCharType="begin"/>
        </w:r>
        <w:r>
          <w:rPr>
            <w:noProof/>
            <w:webHidden/>
          </w:rPr>
          <w:instrText xml:space="preserve"> PAGEREF _Toc183172124 \h </w:instrText>
        </w:r>
        <w:r>
          <w:rPr>
            <w:noProof/>
            <w:webHidden/>
          </w:rPr>
        </w:r>
        <w:r>
          <w:rPr>
            <w:noProof/>
            <w:webHidden/>
          </w:rPr>
          <w:fldChar w:fldCharType="separate"/>
        </w:r>
        <w:r>
          <w:rPr>
            <w:noProof/>
            <w:webHidden/>
          </w:rPr>
          <w:t>16</w:t>
        </w:r>
        <w:r>
          <w:rPr>
            <w:noProof/>
            <w:webHidden/>
          </w:rPr>
          <w:fldChar w:fldCharType="end"/>
        </w:r>
      </w:hyperlink>
    </w:p>
    <w:p w14:paraId="0ADFF941" w14:textId="29C60E8A" w:rsidR="00F5180E" w:rsidRDefault="00F5180E">
      <w:pPr>
        <w:pStyle w:val="TableofFigures"/>
        <w:tabs>
          <w:tab w:val="right" w:leader="dot" w:pos="8500"/>
        </w:tabs>
        <w:rPr>
          <w:rFonts w:asciiTheme="minorHAnsi" w:eastAsiaTheme="minorEastAsia" w:hAnsiTheme="minorHAnsi"/>
          <w:noProof/>
          <w:sz w:val="22"/>
        </w:rPr>
      </w:pPr>
      <w:hyperlink w:anchor="_Toc183172125" w:history="1">
        <w:r w:rsidRPr="0046261C">
          <w:rPr>
            <w:rStyle w:val="Hyperlink"/>
            <w:rFonts w:cs="Times New Roman"/>
            <w:noProof/>
          </w:rPr>
          <w:t>Hình 1.1.7. Log Bug phiên bản 1.3 của POL</w:t>
        </w:r>
        <w:r>
          <w:rPr>
            <w:noProof/>
            <w:webHidden/>
          </w:rPr>
          <w:tab/>
        </w:r>
        <w:r>
          <w:rPr>
            <w:noProof/>
            <w:webHidden/>
          </w:rPr>
          <w:fldChar w:fldCharType="begin"/>
        </w:r>
        <w:r>
          <w:rPr>
            <w:noProof/>
            <w:webHidden/>
          </w:rPr>
          <w:instrText xml:space="preserve"> PAGEREF _Toc183172125 \h </w:instrText>
        </w:r>
        <w:r>
          <w:rPr>
            <w:noProof/>
            <w:webHidden/>
          </w:rPr>
        </w:r>
        <w:r>
          <w:rPr>
            <w:noProof/>
            <w:webHidden/>
          </w:rPr>
          <w:fldChar w:fldCharType="separate"/>
        </w:r>
        <w:r>
          <w:rPr>
            <w:noProof/>
            <w:webHidden/>
          </w:rPr>
          <w:t>17</w:t>
        </w:r>
        <w:r>
          <w:rPr>
            <w:noProof/>
            <w:webHidden/>
          </w:rPr>
          <w:fldChar w:fldCharType="end"/>
        </w:r>
      </w:hyperlink>
    </w:p>
    <w:p w14:paraId="4D69F620" w14:textId="2D46D23A" w:rsidR="00F5180E" w:rsidRDefault="00F5180E">
      <w:pPr>
        <w:pStyle w:val="TableofFigures"/>
        <w:tabs>
          <w:tab w:val="right" w:leader="dot" w:pos="8500"/>
        </w:tabs>
        <w:rPr>
          <w:rFonts w:asciiTheme="minorHAnsi" w:eastAsiaTheme="minorEastAsia" w:hAnsiTheme="minorHAnsi"/>
          <w:noProof/>
          <w:sz w:val="22"/>
        </w:rPr>
      </w:pPr>
      <w:hyperlink w:anchor="_Toc183172126" w:history="1">
        <w:r w:rsidRPr="0046261C">
          <w:rPr>
            <w:rStyle w:val="Hyperlink"/>
            <w:rFonts w:cs="Times New Roman"/>
            <w:noProof/>
          </w:rPr>
          <w:t>Hình 1.1.8. Log Bug phiên bản 1.4 của POL</w:t>
        </w:r>
        <w:r>
          <w:rPr>
            <w:noProof/>
            <w:webHidden/>
          </w:rPr>
          <w:tab/>
        </w:r>
        <w:r>
          <w:rPr>
            <w:noProof/>
            <w:webHidden/>
          </w:rPr>
          <w:fldChar w:fldCharType="begin"/>
        </w:r>
        <w:r>
          <w:rPr>
            <w:noProof/>
            <w:webHidden/>
          </w:rPr>
          <w:instrText xml:space="preserve"> PAGEREF _Toc183172126 \h </w:instrText>
        </w:r>
        <w:r>
          <w:rPr>
            <w:noProof/>
            <w:webHidden/>
          </w:rPr>
        </w:r>
        <w:r>
          <w:rPr>
            <w:noProof/>
            <w:webHidden/>
          </w:rPr>
          <w:fldChar w:fldCharType="separate"/>
        </w:r>
        <w:r>
          <w:rPr>
            <w:noProof/>
            <w:webHidden/>
          </w:rPr>
          <w:t>18</w:t>
        </w:r>
        <w:r>
          <w:rPr>
            <w:noProof/>
            <w:webHidden/>
          </w:rPr>
          <w:fldChar w:fldCharType="end"/>
        </w:r>
      </w:hyperlink>
    </w:p>
    <w:p w14:paraId="7513F659" w14:textId="7B2CE767" w:rsidR="00F5180E" w:rsidRDefault="00F5180E">
      <w:pPr>
        <w:pStyle w:val="TableofFigures"/>
        <w:tabs>
          <w:tab w:val="right" w:leader="dot" w:pos="8500"/>
        </w:tabs>
        <w:rPr>
          <w:rFonts w:asciiTheme="minorHAnsi" w:eastAsiaTheme="minorEastAsia" w:hAnsiTheme="minorHAnsi"/>
          <w:noProof/>
          <w:sz w:val="22"/>
        </w:rPr>
      </w:pPr>
      <w:hyperlink w:anchor="_Toc183172127" w:history="1">
        <w:r w:rsidRPr="0046261C">
          <w:rPr>
            <w:rStyle w:val="Hyperlink"/>
            <w:rFonts w:cs="Times New Roman"/>
            <w:noProof/>
          </w:rPr>
          <w:t>Hình 1.1.9. Log Bug phiên bản 1.5 của POL</w:t>
        </w:r>
        <w:r>
          <w:rPr>
            <w:noProof/>
            <w:webHidden/>
          </w:rPr>
          <w:tab/>
        </w:r>
        <w:r>
          <w:rPr>
            <w:noProof/>
            <w:webHidden/>
          </w:rPr>
          <w:fldChar w:fldCharType="begin"/>
        </w:r>
        <w:r>
          <w:rPr>
            <w:noProof/>
            <w:webHidden/>
          </w:rPr>
          <w:instrText xml:space="preserve"> PAGEREF _Toc183172127 \h </w:instrText>
        </w:r>
        <w:r>
          <w:rPr>
            <w:noProof/>
            <w:webHidden/>
          </w:rPr>
        </w:r>
        <w:r>
          <w:rPr>
            <w:noProof/>
            <w:webHidden/>
          </w:rPr>
          <w:fldChar w:fldCharType="separate"/>
        </w:r>
        <w:r>
          <w:rPr>
            <w:noProof/>
            <w:webHidden/>
          </w:rPr>
          <w:t>19</w:t>
        </w:r>
        <w:r>
          <w:rPr>
            <w:noProof/>
            <w:webHidden/>
          </w:rPr>
          <w:fldChar w:fldCharType="end"/>
        </w:r>
      </w:hyperlink>
    </w:p>
    <w:p w14:paraId="19DEB489" w14:textId="430C44E2" w:rsidR="00F5180E" w:rsidRDefault="00F5180E">
      <w:pPr>
        <w:pStyle w:val="TableofFigures"/>
        <w:tabs>
          <w:tab w:val="right" w:leader="dot" w:pos="8500"/>
        </w:tabs>
        <w:rPr>
          <w:rFonts w:asciiTheme="minorHAnsi" w:eastAsiaTheme="minorEastAsia" w:hAnsiTheme="minorHAnsi"/>
          <w:noProof/>
          <w:sz w:val="22"/>
        </w:rPr>
      </w:pPr>
      <w:hyperlink w:anchor="_Toc183172128" w:history="1">
        <w:r w:rsidRPr="0046261C">
          <w:rPr>
            <w:rStyle w:val="Hyperlink"/>
            <w:rFonts w:cs="Times New Roman"/>
            <w:noProof/>
          </w:rPr>
          <w:t>Hình 1.1.10. Test_Report của LEARNING_POL</w:t>
        </w:r>
        <w:r>
          <w:rPr>
            <w:noProof/>
            <w:webHidden/>
          </w:rPr>
          <w:tab/>
        </w:r>
        <w:r>
          <w:rPr>
            <w:noProof/>
            <w:webHidden/>
          </w:rPr>
          <w:fldChar w:fldCharType="begin"/>
        </w:r>
        <w:r>
          <w:rPr>
            <w:noProof/>
            <w:webHidden/>
          </w:rPr>
          <w:instrText xml:space="preserve"> PAGEREF _Toc183172128 \h </w:instrText>
        </w:r>
        <w:r>
          <w:rPr>
            <w:noProof/>
            <w:webHidden/>
          </w:rPr>
        </w:r>
        <w:r>
          <w:rPr>
            <w:noProof/>
            <w:webHidden/>
          </w:rPr>
          <w:fldChar w:fldCharType="separate"/>
        </w:r>
        <w:r>
          <w:rPr>
            <w:noProof/>
            <w:webHidden/>
          </w:rPr>
          <w:t>20</w:t>
        </w:r>
        <w:r>
          <w:rPr>
            <w:noProof/>
            <w:webHidden/>
          </w:rPr>
          <w:fldChar w:fldCharType="end"/>
        </w:r>
      </w:hyperlink>
    </w:p>
    <w:p w14:paraId="0FC0BD85" w14:textId="74B628DF" w:rsidR="00F5180E" w:rsidRDefault="00F5180E">
      <w:pPr>
        <w:pStyle w:val="TableofFigures"/>
        <w:tabs>
          <w:tab w:val="right" w:leader="dot" w:pos="8500"/>
        </w:tabs>
        <w:rPr>
          <w:rFonts w:asciiTheme="minorHAnsi" w:eastAsiaTheme="minorEastAsia" w:hAnsiTheme="minorHAnsi"/>
          <w:noProof/>
          <w:sz w:val="22"/>
        </w:rPr>
      </w:pPr>
      <w:hyperlink w:anchor="_Toc183172129" w:history="1">
        <w:r w:rsidRPr="0046261C">
          <w:rPr>
            <w:rStyle w:val="Hyperlink"/>
            <w:rFonts w:cs="Times New Roman"/>
            <w:noProof/>
          </w:rPr>
          <w:t>Hình 2.1.1: Trang quản lý loại sản phẩm của web</w:t>
        </w:r>
        <w:r>
          <w:rPr>
            <w:noProof/>
            <w:webHidden/>
          </w:rPr>
          <w:tab/>
        </w:r>
        <w:r>
          <w:rPr>
            <w:noProof/>
            <w:webHidden/>
          </w:rPr>
          <w:fldChar w:fldCharType="begin"/>
        </w:r>
        <w:r>
          <w:rPr>
            <w:noProof/>
            <w:webHidden/>
          </w:rPr>
          <w:instrText xml:space="preserve"> PAGEREF _Toc183172129 \h </w:instrText>
        </w:r>
        <w:r>
          <w:rPr>
            <w:noProof/>
            <w:webHidden/>
          </w:rPr>
        </w:r>
        <w:r>
          <w:rPr>
            <w:noProof/>
            <w:webHidden/>
          </w:rPr>
          <w:fldChar w:fldCharType="separate"/>
        </w:r>
        <w:r>
          <w:rPr>
            <w:noProof/>
            <w:webHidden/>
          </w:rPr>
          <w:t>22</w:t>
        </w:r>
        <w:r>
          <w:rPr>
            <w:noProof/>
            <w:webHidden/>
          </w:rPr>
          <w:fldChar w:fldCharType="end"/>
        </w:r>
      </w:hyperlink>
    </w:p>
    <w:p w14:paraId="7033514F" w14:textId="33D96F66" w:rsidR="00F5180E" w:rsidRDefault="00F5180E">
      <w:pPr>
        <w:pStyle w:val="TableofFigures"/>
        <w:tabs>
          <w:tab w:val="right" w:leader="dot" w:pos="8500"/>
        </w:tabs>
        <w:rPr>
          <w:rFonts w:asciiTheme="minorHAnsi" w:eastAsiaTheme="minorEastAsia" w:hAnsiTheme="minorHAnsi"/>
          <w:noProof/>
          <w:sz w:val="22"/>
        </w:rPr>
      </w:pPr>
      <w:hyperlink w:anchor="_Toc183172130" w:history="1">
        <w:r w:rsidRPr="0046261C">
          <w:rPr>
            <w:rStyle w:val="Hyperlink"/>
            <w:rFonts w:cs="Times New Roman"/>
            <w:noProof/>
          </w:rPr>
          <w:t>Hình 2.1.2: Trang quản lý loại sản phẩm của mobile</w:t>
        </w:r>
        <w:r>
          <w:rPr>
            <w:noProof/>
            <w:webHidden/>
          </w:rPr>
          <w:tab/>
        </w:r>
        <w:r>
          <w:rPr>
            <w:noProof/>
            <w:webHidden/>
          </w:rPr>
          <w:fldChar w:fldCharType="begin"/>
        </w:r>
        <w:r>
          <w:rPr>
            <w:noProof/>
            <w:webHidden/>
          </w:rPr>
          <w:instrText xml:space="preserve"> PAGEREF _Toc183172130 \h </w:instrText>
        </w:r>
        <w:r>
          <w:rPr>
            <w:noProof/>
            <w:webHidden/>
          </w:rPr>
        </w:r>
        <w:r>
          <w:rPr>
            <w:noProof/>
            <w:webHidden/>
          </w:rPr>
          <w:fldChar w:fldCharType="separate"/>
        </w:r>
        <w:r>
          <w:rPr>
            <w:noProof/>
            <w:webHidden/>
          </w:rPr>
          <w:t>23</w:t>
        </w:r>
        <w:r>
          <w:rPr>
            <w:noProof/>
            <w:webHidden/>
          </w:rPr>
          <w:fldChar w:fldCharType="end"/>
        </w:r>
      </w:hyperlink>
    </w:p>
    <w:p w14:paraId="7BC3342A" w14:textId="74F2B0AA" w:rsidR="00F5180E" w:rsidRDefault="00F5180E">
      <w:pPr>
        <w:pStyle w:val="TableofFigures"/>
        <w:tabs>
          <w:tab w:val="right" w:leader="dot" w:pos="8500"/>
        </w:tabs>
        <w:rPr>
          <w:rFonts w:asciiTheme="minorHAnsi" w:eastAsiaTheme="minorEastAsia" w:hAnsiTheme="minorHAnsi"/>
          <w:noProof/>
          <w:sz w:val="22"/>
        </w:rPr>
      </w:pPr>
      <w:hyperlink w:anchor="_Toc183172131" w:history="1">
        <w:r w:rsidRPr="0046261C">
          <w:rPr>
            <w:rStyle w:val="Hyperlink"/>
            <w:rFonts w:cs="Times New Roman"/>
            <w:noProof/>
          </w:rPr>
          <w:t>Hình 2.1.3: Trang quản lý sản phẩm của web</w:t>
        </w:r>
        <w:r>
          <w:rPr>
            <w:noProof/>
            <w:webHidden/>
          </w:rPr>
          <w:tab/>
        </w:r>
        <w:r>
          <w:rPr>
            <w:noProof/>
            <w:webHidden/>
          </w:rPr>
          <w:fldChar w:fldCharType="begin"/>
        </w:r>
        <w:r>
          <w:rPr>
            <w:noProof/>
            <w:webHidden/>
          </w:rPr>
          <w:instrText xml:space="preserve"> PAGEREF _Toc183172131 \h </w:instrText>
        </w:r>
        <w:r>
          <w:rPr>
            <w:noProof/>
            <w:webHidden/>
          </w:rPr>
        </w:r>
        <w:r>
          <w:rPr>
            <w:noProof/>
            <w:webHidden/>
          </w:rPr>
          <w:fldChar w:fldCharType="separate"/>
        </w:r>
        <w:r>
          <w:rPr>
            <w:noProof/>
            <w:webHidden/>
          </w:rPr>
          <w:t>24</w:t>
        </w:r>
        <w:r>
          <w:rPr>
            <w:noProof/>
            <w:webHidden/>
          </w:rPr>
          <w:fldChar w:fldCharType="end"/>
        </w:r>
      </w:hyperlink>
    </w:p>
    <w:p w14:paraId="0AB521D4" w14:textId="12F6F5D7" w:rsidR="00F5180E" w:rsidRDefault="00F5180E">
      <w:pPr>
        <w:pStyle w:val="TableofFigures"/>
        <w:tabs>
          <w:tab w:val="right" w:leader="dot" w:pos="8500"/>
        </w:tabs>
        <w:rPr>
          <w:rFonts w:asciiTheme="minorHAnsi" w:eastAsiaTheme="minorEastAsia" w:hAnsiTheme="minorHAnsi"/>
          <w:noProof/>
          <w:sz w:val="22"/>
        </w:rPr>
      </w:pPr>
      <w:hyperlink w:anchor="_Toc183172132" w:history="1">
        <w:r w:rsidRPr="0046261C">
          <w:rPr>
            <w:rStyle w:val="Hyperlink"/>
            <w:rFonts w:cs="Times New Roman"/>
            <w:noProof/>
          </w:rPr>
          <w:t>Hình 2.1.4: Trang quản lý sản phẩm của mobile</w:t>
        </w:r>
        <w:r>
          <w:rPr>
            <w:noProof/>
            <w:webHidden/>
          </w:rPr>
          <w:tab/>
        </w:r>
        <w:r>
          <w:rPr>
            <w:noProof/>
            <w:webHidden/>
          </w:rPr>
          <w:fldChar w:fldCharType="begin"/>
        </w:r>
        <w:r>
          <w:rPr>
            <w:noProof/>
            <w:webHidden/>
          </w:rPr>
          <w:instrText xml:space="preserve"> PAGEREF _Toc183172132 \h </w:instrText>
        </w:r>
        <w:r>
          <w:rPr>
            <w:noProof/>
            <w:webHidden/>
          </w:rPr>
        </w:r>
        <w:r>
          <w:rPr>
            <w:noProof/>
            <w:webHidden/>
          </w:rPr>
          <w:fldChar w:fldCharType="separate"/>
        </w:r>
        <w:r>
          <w:rPr>
            <w:noProof/>
            <w:webHidden/>
          </w:rPr>
          <w:t>25</w:t>
        </w:r>
        <w:r>
          <w:rPr>
            <w:noProof/>
            <w:webHidden/>
          </w:rPr>
          <w:fldChar w:fldCharType="end"/>
        </w:r>
      </w:hyperlink>
    </w:p>
    <w:p w14:paraId="61DF6B26" w14:textId="0C966F53" w:rsidR="00F5180E" w:rsidRDefault="00F5180E">
      <w:pPr>
        <w:pStyle w:val="TableofFigures"/>
        <w:tabs>
          <w:tab w:val="right" w:leader="dot" w:pos="8500"/>
        </w:tabs>
        <w:rPr>
          <w:rFonts w:asciiTheme="minorHAnsi" w:eastAsiaTheme="minorEastAsia" w:hAnsiTheme="minorHAnsi"/>
          <w:noProof/>
          <w:sz w:val="22"/>
        </w:rPr>
      </w:pPr>
      <w:hyperlink w:anchor="_Toc183172133" w:history="1">
        <w:r w:rsidRPr="0046261C">
          <w:rPr>
            <w:rStyle w:val="Hyperlink"/>
            <w:rFonts w:cs="Times New Roman"/>
            <w:noProof/>
          </w:rPr>
          <w:t>Hình 2.1.5: Trang quản lý thêm sản phẩm của web</w:t>
        </w:r>
        <w:r>
          <w:rPr>
            <w:noProof/>
            <w:webHidden/>
          </w:rPr>
          <w:tab/>
        </w:r>
        <w:r>
          <w:rPr>
            <w:noProof/>
            <w:webHidden/>
          </w:rPr>
          <w:fldChar w:fldCharType="begin"/>
        </w:r>
        <w:r>
          <w:rPr>
            <w:noProof/>
            <w:webHidden/>
          </w:rPr>
          <w:instrText xml:space="preserve"> PAGEREF _Toc183172133 \h </w:instrText>
        </w:r>
        <w:r>
          <w:rPr>
            <w:noProof/>
            <w:webHidden/>
          </w:rPr>
        </w:r>
        <w:r>
          <w:rPr>
            <w:noProof/>
            <w:webHidden/>
          </w:rPr>
          <w:fldChar w:fldCharType="separate"/>
        </w:r>
        <w:r>
          <w:rPr>
            <w:noProof/>
            <w:webHidden/>
          </w:rPr>
          <w:t>26</w:t>
        </w:r>
        <w:r>
          <w:rPr>
            <w:noProof/>
            <w:webHidden/>
          </w:rPr>
          <w:fldChar w:fldCharType="end"/>
        </w:r>
      </w:hyperlink>
    </w:p>
    <w:p w14:paraId="531E864B" w14:textId="75C34F9B" w:rsidR="00F5180E" w:rsidRDefault="00F5180E">
      <w:pPr>
        <w:pStyle w:val="TableofFigures"/>
        <w:tabs>
          <w:tab w:val="right" w:leader="dot" w:pos="8500"/>
        </w:tabs>
        <w:rPr>
          <w:rFonts w:asciiTheme="minorHAnsi" w:eastAsiaTheme="minorEastAsia" w:hAnsiTheme="minorHAnsi"/>
          <w:noProof/>
          <w:sz w:val="22"/>
        </w:rPr>
      </w:pPr>
      <w:hyperlink w:anchor="_Toc183172134" w:history="1">
        <w:r w:rsidRPr="0046261C">
          <w:rPr>
            <w:rStyle w:val="Hyperlink"/>
            <w:rFonts w:cs="Times New Roman"/>
            <w:noProof/>
          </w:rPr>
          <w:t>Hình 2.1.6: Trang quản lý thêm sản phẩm của mobile</w:t>
        </w:r>
        <w:r>
          <w:rPr>
            <w:noProof/>
            <w:webHidden/>
          </w:rPr>
          <w:tab/>
        </w:r>
        <w:r>
          <w:rPr>
            <w:noProof/>
            <w:webHidden/>
          </w:rPr>
          <w:fldChar w:fldCharType="begin"/>
        </w:r>
        <w:r>
          <w:rPr>
            <w:noProof/>
            <w:webHidden/>
          </w:rPr>
          <w:instrText xml:space="preserve"> PAGEREF _Toc183172134 \h </w:instrText>
        </w:r>
        <w:r>
          <w:rPr>
            <w:noProof/>
            <w:webHidden/>
          </w:rPr>
        </w:r>
        <w:r>
          <w:rPr>
            <w:noProof/>
            <w:webHidden/>
          </w:rPr>
          <w:fldChar w:fldCharType="separate"/>
        </w:r>
        <w:r>
          <w:rPr>
            <w:noProof/>
            <w:webHidden/>
          </w:rPr>
          <w:t>27</w:t>
        </w:r>
        <w:r>
          <w:rPr>
            <w:noProof/>
            <w:webHidden/>
          </w:rPr>
          <w:fldChar w:fldCharType="end"/>
        </w:r>
      </w:hyperlink>
    </w:p>
    <w:p w14:paraId="5512BDE4" w14:textId="35096B3A" w:rsidR="00F5180E" w:rsidRDefault="00F5180E">
      <w:pPr>
        <w:pStyle w:val="TableofFigures"/>
        <w:tabs>
          <w:tab w:val="right" w:leader="dot" w:pos="8500"/>
        </w:tabs>
        <w:rPr>
          <w:rFonts w:asciiTheme="minorHAnsi" w:eastAsiaTheme="minorEastAsia" w:hAnsiTheme="minorHAnsi"/>
          <w:noProof/>
          <w:sz w:val="22"/>
        </w:rPr>
      </w:pPr>
      <w:hyperlink w:anchor="_Toc183172135" w:history="1">
        <w:r w:rsidRPr="0046261C">
          <w:rPr>
            <w:rStyle w:val="Hyperlink"/>
            <w:rFonts w:cs="Times New Roman"/>
            <w:noProof/>
          </w:rPr>
          <w:t>Hình 2.1.7: Trang quản lý khách hàng của web</w:t>
        </w:r>
        <w:r>
          <w:rPr>
            <w:noProof/>
            <w:webHidden/>
          </w:rPr>
          <w:tab/>
        </w:r>
        <w:r>
          <w:rPr>
            <w:noProof/>
            <w:webHidden/>
          </w:rPr>
          <w:fldChar w:fldCharType="begin"/>
        </w:r>
        <w:r>
          <w:rPr>
            <w:noProof/>
            <w:webHidden/>
          </w:rPr>
          <w:instrText xml:space="preserve"> PAGEREF _Toc183172135 \h </w:instrText>
        </w:r>
        <w:r>
          <w:rPr>
            <w:noProof/>
            <w:webHidden/>
          </w:rPr>
        </w:r>
        <w:r>
          <w:rPr>
            <w:noProof/>
            <w:webHidden/>
          </w:rPr>
          <w:fldChar w:fldCharType="separate"/>
        </w:r>
        <w:r>
          <w:rPr>
            <w:noProof/>
            <w:webHidden/>
          </w:rPr>
          <w:t>28</w:t>
        </w:r>
        <w:r>
          <w:rPr>
            <w:noProof/>
            <w:webHidden/>
          </w:rPr>
          <w:fldChar w:fldCharType="end"/>
        </w:r>
      </w:hyperlink>
    </w:p>
    <w:p w14:paraId="4B0BBB14" w14:textId="21111D53" w:rsidR="00F5180E" w:rsidRDefault="00F5180E">
      <w:pPr>
        <w:pStyle w:val="TableofFigures"/>
        <w:tabs>
          <w:tab w:val="right" w:leader="dot" w:pos="8500"/>
        </w:tabs>
        <w:rPr>
          <w:rFonts w:asciiTheme="minorHAnsi" w:eastAsiaTheme="minorEastAsia" w:hAnsiTheme="minorHAnsi"/>
          <w:noProof/>
          <w:sz w:val="22"/>
        </w:rPr>
      </w:pPr>
      <w:hyperlink w:anchor="_Toc183172136" w:history="1">
        <w:r w:rsidRPr="0046261C">
          <w:rPr>
            <w:rStyle w:val="Hyperlink"/>
            <w:rFonts w:cs="Times New Roman"/>
            <w:noProof/>
          </w:rPr>
          <w:t>Hình 2.1.8: Trang quản lý khách hàng của mobile</w:t>
        </w:r>
        <w:r>
          <w:rPr>
            <w:noProof/>
            <w:webHidden/>
          </w:rPr>
          <w:tab/>
        </w:r>
        <w:r>
          <w:rPr>
            <w:noProof/>
            <w:webHidden/>
          </w:rPr>
          <w:fldChar w:fldCharType="begin"/>
        </w:r>
        <w:r>
          <w:rPr>
            <w:noProof/>
            <w:webHidden/>
          </w:rPr>
          <w:instrText xml:space="preserve"> PAGEREF _Toc183172136 \h </w:instrText>
        </w:r>
        <w:r>
          <w:rPr>
            <w:noProof/>
            <w:webHidden/>
          </w:rPr>
        </w:r>
        <w:r>
          <w:rPr>
            <w:noProof/>
            <w:webHidden/>
          </w:rPr>
          <w:fldChar w:fldCharType="separate"/>
        </w:r>
        <w:r>
          <w:rPr>
            <w:noProof/>
            <w:webHidden/>
          </w:rPr>
          <w:t>29</w:t>
        </w:r>
        <w:r>
          <w:rPr>
            <w:noProof/>
            <w:webHidden/>
          </w:rPr>
          <w:fldChar w:fldCharType="end"/>
        </w:r>
      </w:hyperlink>
    </w:p>
    <w:p w14:paraId="1C14D3A5" w14:textId="71D864E1" w:rsidR="00F5180E" w:rsidRDefault="00F5180E">
      <w:pPr>
        <w:pStyle w:val="TableofFigures"/>
        <w:tabs>
          <w:tab w:val="right" w:leader="dot" w:pos="8500"/>
        </w:tabs>
        <w:rPr>
          <w:rFonts w:asciiTheme="minorHAnsi" w:eastAsiaTheme="minorEastAsia" w:hAnsiTheme="minorHAnsi"/>
          <w:noProof/>
          <w:sz w:val="22"/>
        </w:rPr>
      </w:pPr>
      <w:hyperlink w:anchor="_Toc183172137" w:history="1">
        <w:r w:rsidRPr="0046261C">
          <w:rPr>
            <w:rStyle w:val="Hyperlink"/>
            <w:rFonts w:cs="Times New Roman"/>
            <w:noProof/>
          </w:rPr>
          <w:t>Hình 2.1.9: Trang quản lý hóa đơn của web</w:t>
        </w:r>
        <w:r>
          <w:rPr>
            <w:noProof/>
            <w:webHidden/>
          </w:rPr>
          <w:tab/>
        </w:r>
        <w:r>
          <w:rPr>
            <w:noProof/>
            <w:webHidden/>
          </w:rPr>
          <w:fldChar w:fldCharType="begin"/>
        </w:r>
        <w:r>
          <w:rPr>
            <w:noProof/>
            <w:webHidden/>
          </w:rPr>
          <w:instrText xml:space="preserve"> PAGEREF _Toc183172137 \h </w:instrText>
        </w:r>
        <w:r>
          <w:rPr>
            <w:noProof/>
            <w:webHidden/>
          </w:rPr>
        </w:r>
        <w:r>
          <w:rPr>
            <w:noProof/>
            <w:webHidden/>
          </w:rPr>
          <w:fldChar w:fldCharType="separate"/>
        </w:r>
        <w:r>
          <w:rPr>
            <w:noProof/>
            <w:webHidden/>
          </w:rPr>
          <w:t>30</w:t>
        </w:r>
        <w:r>
          <w:rPr>
            <w:noProof/>
            <w:webHidden/>
          </w:rPr>
          <w:fldChar w:fldCharType="end"/>
        </w:r>
      </w:hyperlink>
    </w:p>
    <w:p w14:paraId="66083190" w14:textId="3AD099B7" w:rsidR="00F5180E" w:rsidRDefault="00F5180E">
      <w:pPr>
        <w:pStyle w:val="TableofFigures"/>
        <w:tabs>
          <w:tab w:val="right" w:leader="dot" w:pos="8500"/>
        </w:tabs>
        <w:rPr>
          <w:rFonts w:asciiTheme="minorHAnsi" w:eastAsiaTheme="minorEastAsia" w:hAnsiTheme="minorHAnsi"/>
          <w:noProof/>
          <w:sz w:val="22"/>
        </w:rPr>
      </w:pPr>
      <w:hyperlink w:anchor="_Toc183172138" w:history="1">
        <w:r w:rsidRPr="0046261C">
          <w:rPr>
            <w:rStyle w:val="Hyperlink"/>
            <w:rFonts w:cs="Times New Roman"/>
            <w:noProof/>
          </w:rPr>
          <w:t>Hình 2.1.10: Trang quản lý hóa đơn của mobile</w:t>
        </w:r>
        <w:r>
          <w:rPr>
            <w:noProof/>
            <w:webHidden/>
          </w:rPr>
          <w:tab/>
        </w:r>
        <w:r>
          <w:rPr>
            <w:noProof/>
            <w:webHidden/>
          </w:rPr>
          <w:fldChar w:fldCharType="begin"/>
        </w:r>
        <w:r>
          <w:rPr>
            <w:noProof/>
            <w:webHidden/>
          </w:rPr>
          <w:instrText xml:space="preserve"> PAGEREF _Toc183172138 \h </w:instrText>
        </w:r>
        <w:r>
          <w:rPr>
            <w:noProof/>
            <w:webHidden/>
          </w:rPr>
        </w:r>
        <w:r>
          <w:rPr>
            <w:noProof/>
            <w:webHidden/>
          </w:rPr>
          <w:fldChar w:fldCharType="separate"/>
        </w:r>
        <w:r>
          <w:rPr>
            <w:noProof/>
            <w:webHidden/>
          </w:rPr>
          <w:t>31</w:t>
        </w:r>
        <w:r>
          <w:rPr>
            <w:noProof/>
            <w:webHidden/>
          </w:rPr>
          <w:fldChar w:fldCharType="end"/>
        </w:r>
      </w:hyperlink>
    </w:p>
    <w:p w14:paraId="63624C3C" w14:textId="389B4F53" w:rsidR="00F5180E" w:rsidRDefault="00F5180E">
      <w:pPr>
        <w:pStyle w:val="TableofFigures"/>
        <w:tabs>
          <w:tab w:val="right" w:leader="dot" w:pos="8500"/>
        </w:tabs>
        <w:rPr>
          <w:rFonts w:asciiTheme="minorHAnsi" w:eastAsiaTheme="minorEastAsia" w:hAnsiTheme="minorHAnsi"/>
          <w:noProof/>
          <w:sz w:val="22"/>
        </w:rPr>
      </w:pPr>
      <w:hyperlink w:anchor="_Toc183172139" w:history="1">
        <w:r w:rsidRPr="0046261C">
          <w:rPr>
            <w:rStyle w:val="Hyperlink"/>
            <w:rFonts w:cs="Times New Roman"/>
            <w:noProof/>
          </w:rPr>
          <w:t>Hình 2.1.11: Trang quản lý phiếu mua hàng của web</w:t>
        </w:r>
        <w:r>
          <w:rPr>
            <w:noProof/>
            <w:webHidden/>
          </w:rPr>
          <w:tab/>
        </w:r>
        <w:r>
          <w:rPr>
            <w:noProof/>
            <w:webHidden/>
          </w:rPr>
          <w:fldChar w:fldCharType="begin"/>
        </w:r>
        <w:r>
          <w:rPr>
            <w:noProof/>
            <w:webHidden/>
          </w:rPr>
          <w:instrText xml:space="preserve"> PAGEREF _Toc183172139 \h </w:instrText>
        </w:r>
        <w:r>
          <w:rPr>
            <w:noProof/>
            <w:webHidden/>
          </w:rPr>
        </w:r>
        <w:r>
          <w:rPr>
            <w:noProof/>
            <w:webHidden/>
          </w:rPr>
          <w:fldChar w:fldCharType="separate"/>
        </w:r>
        <w:r>
          <w:rPr>
            <w:noProof/>
            <w:webHidden/>
          </w:rPr>
          <w:t>32</w:t>
        </w:r>
        <w:r>
          <w:rPr>
            <w:noProof/>
            <w:webHidden/>
          </w:rPr>
          <w:fldChar w:fldCharType="end"/>
        </w:r>
      </w:hyperlink>
    </w:p>
    <w:p w14:paraId="4D137B5A" w14:textId="76F52C78" w:rsidR="00F5180E" w:rsidRDefault="00F5180E">
      <w:pPr>
        <w:pStyle w:val="TableofFigures"/>
        <w:tabs>
          <w:tab w:val="right" w:leader="dot" w:pos="8500"/>
        </w:tabs>
        <w:rPr>
          <w:rFonts w:asciiTheme="minorHAnsi" w:eastAsiaTheme="minorEastAsia" w:hAnsiTheme="minorHAnsi"/>
          <w:noProof/>
          <w:sz w:val="22"/>
        </w:rPr>
      </w:pPr>
      <w:hyperlink w:anchor="_Toc183172140" w:history="1">
        <w:r w:rsidRPr="0046261C">
          <w:rPr>
            <w:rStyle w:val="Hyperlink"/>
            <w:rFonts w:cs="Times New Roman"/>
            <w:noProof/>
          </w:rPr>
          <w:t>Hình 2.1.12: Trang quản lý phiếu mua hàng của mobile</w:t>
        </w:r>
        <w:r>
          <w:rPr>
            <w:noProof/>
            <w:webHidden/>
          </w:rPr>
          <w:tab/>
        </w:r>
        <w:r>
          <w:rPr>
            <w:noProof/>
            <w:webHidden/>
          </w:rPr>
          <w:fldChar w:fldCharType="begin"/>
        </w:r>
        <w:r>
          <w:rPr>
            <w:noProof/>
            <w:webHidden/>
          </w:rPr>
          <w:instrText xml:space="preserve"> PAGEREF _Toc183172140 \h </w:instrText>
        </w:r>
        <w:r>
          <w:rPr>
            <w:noProof/>
            <w:webHidden/>
          </w:rPr>
        </w:r>
        <w:r>
          <w:rPr>
            <w:noProof/>
            <w:webHidden/>
          </w:rPr>
          <w:fldChar w:fldCharType="separate"/>
        </w:r>
        <w:r>
          <w:rPr>
            <w:noProof/>
            <w:webHidden/>
          </w:rPr>
          <w:t>33</w:t>
        </w:r>
        <w:r>
          <w:rPr>
            <w:noProof/>
            <w:webHidden/>
          </w:rPr>
          <w:fldChar w:fldCharType="end"/>
        </w:r>
      </w:hyperlink>
    </w:p>
    <w:p w14:paraId="7F701890" w14:textId="0F2DE858" w:rsidR="00F5180E" w:rsidRDefault="00F5180E">
      <w:pPr>
        <w:pStyle w:val="TableofFigures"/>
        <w:tabs>
          <w:tab w:val="right" w:leader="dot" w:pos="8500"/>
        </w:tabs>
        <w:rPr>
          <w:rFonts w:asciiTheme="minorHAnsi" w:eastAsiaTheme="minorEastAsia" w:hAnsiTheme="minorHAnsi"/>
          <w:noProof/>
          <w:sz w:val="22"/>
        </w:rPr>
      </w:pPr>
      <w:hyperlink w:anchor="_Toc183172141" w:history="1">
        <w:r w:rsidRPr="0046261C">
          <w:rPr>
            <w:rStyle w:val="Hyperlink"/>
            <w:rFonts w:cs="Times New Roman"/>
            <w:noProof/>
          </w:rPr>
          <w:t>Hình 2.1.13: Trang quản lý thêm phiếu mua hàng của web</w:t>
        </w:r>
        <w:r>
          <w:rPr>
            <w:noProof/>
            <w:webHidden/>
          </w:rPr>
          <w:tab/>
        </w:r>
        <w:r>
          <w:rPr>
            <w:noProof/>
            <w:webHidden/>
          </w:rPr>
          <w:fldChar w:fldCharType="begin"/>
        </w:r>
        <w:r>
          <w:rPr>
            <w:noProof/>
            <w:webHidden/>
          </w:rPr>
          <w:instrText xml:space="preserve"> PAGEREF _Toc183172141 \h </w:instrText>
        </w:r>
        <w:r>
          <w:rPr>
            <w:noProof/>
            <w:webHidden/>
          </w:rPr>
        </w:r>
        <w:r>
          <w:rPr>
            <w:noProof/>
            <w:webHidden/>
          </w:rPr>
          <w:fldChar w:fldCharType="separate"/>
        </w:r>
        <w:r>
          <w:rPr>
            <w:noProof/>
            <w:webHidden/>
          </w:rPr>
          <w:t>34</w:t>
        </w:r>
        <w:r>
          <w:rPr>
            <w:noProof/>
            <w:webHidden/>
          </w:rPr>
          <w:fldChar w:fldCharType="end"/>
        </w:r>
      </w:hyperlink>
    </w:p>
    <w:p w14:paraId="0A6B4999" w14:textId="7919228E" w:rsidR="00F5180E" w:rsidRDefault="00F5180E">
      <w:pPr>
        <w:pStyle w:val="TableofFigures"/>
        <w:tabs>
          <w:tab w:val="right" w:leader="dot" w:pos="8500"/>
        </w:tabs>
        <w:rPr>
          <w:rFonts w:asciiTheme="minorHAnsi" w:eastAsiaTheme="minorEastAsia" w:hAnsiTheme="minorHAnsi"/>
          <w:noProof/>
          <w:sz w:val="22"/>
        </w:rPr>
      </w:pPr>
      <w:hyperlink w:anchor="_Toc183172142" w:history="1">
        <w:r w:rsidRPr="0046261C">
          <w:rPr>
            <w:rStyle w:val="Hyperlink"/>
            <w:rFonts w:cs="Times New Roman"/>
            <w:noProof/>
          </w:rPr>
          <w:t>Hình 2.1.14: Trang quản lý thêm phiếu mua hàng của web</w:t>
        </w:r>
        <w:r>
          <w:rPr>
            <w:noProof/>
            <w:webHidden/>
          </w:rPr>
          <w:tab/>
        </w:r>
        <w:r>
          <w:rPr>
            <w:noProof/>
            <w:webHidden/>
          </w:rPr>
          <w:fldChar w:fldCharType="begin"/>
        </w:r>
        <w:r>
          <w:rPr>
            <w:noProof/>
            <w:webHidden/>
          </w:rPr>
          <w:instrText xml:space="preserve"> PAGEREF _Toc183172142 \h </w:instrText>
        </w:r>
        <w:r>
          <w:rPr>
            <w:noProof/>
            <w:webHidden/>
          </w:rPr>
        </w:r>
        <w:r>
          <w:rPr>
            <w:noProof/>
            <w:webHidden/>
          </w:rPr>
          <w:fldChar w:fldCharType="separate"/>
        </w:r>
        <w:r>
          <w:rPr>
            <w:noProof/>
            <w:webHidden/>
          </w:rPr>
          <w:t>35</w:t>
        </w:r>
        <w:r>
          <w:rPr>
            <w:noProof/>
            <w:webHidden/>
          </w:rPr>
          <w:fldChar w:fldCharType="end"/>
        </w:r>
      </w:hyperlink>
    </w:p>
    <w:p w14:paraId="50F31AAB" w14:textId="21216552" w:rsidR="00F5180E" w:rsidRDefault="00F5180E">
      <w:pPr>
        <w:pStyle w:val="TableofFigures"/>
        <w:tabs>
          <w:tab w:val="right" w:leader="dot" w:pos="8500"/>
        </w:tabs>
        <w:rPr>
          <w:rFonts w:asciiTheme="minorHAnsi" w:eastAsiaTheme="minorEastAsia" w:hAnsiTheme="minorHAnsi"/>
          <w:noProof/>
          <w:sz w:val="22"/>
        </w:rPr>
      </w:pPr>
      <w:hyperlink w:anchor="_Toc183172143" w:history="1">
        <w:r w:rsidRPr="0046261C">
          <w:rPr>
            <w:rStyle w:val="Hyperlink"/>
            <w:rFonts w:cs="Times New Roman"/>
            <w:noProof/>
          </w:rPr>
          <w:t>Hình 2.1.15: Trang quản lý đơn vận chuyển của web</w:t>
        </w:r>
        <w:r>
          <w:rPr>
            <w:noProof/>
            <w:webHidden/>
          </w:rPr>
          <w:tab/>
        </w:r>
        <w:r>
          <w:rPr>
            <w:noProof/>
            <w:webHidden/>
          </w:rPr>
          <w:fldChar w:fldCharType="begin"/>
        </w:r>
        <w:r>
          <w:rPr>
            <w:noProof/>
            <w:webHidden/>
          </w:rPr>
          <w:instrText xml:space="preserve"> PAGEREF _Toc183172143 \h </w:instrText>
        </w:r>
        <w:r>
          <w:rPr>
            <w:noProof/>
            <w:webHidden/>
          </w:rPr>
        </w:r>
        <w:r>
          <w:rPr>
            <w:noProof/>
            <w:webHidden/>
          </w:rPr>
          <w:fldChar w:fldCharType="separate"/>
        </w:r>
        <w:r>
          <w:rPr>
            <w:noProof/>
            <w:webHidden/>
          </w:rPr>
          <w:t>36</w:t>
        </w:r>
        <w:r>
          <w:rPr>
            <w:noProof/>
            <w:webHidden/>
          </w:rPr>
          <w:fldChar w:fldCharType="end"/>
        </w:r>
      </w:hyperlink>
    </w:p>
    <w:p w14:paraId="1952F2C8" w14:textId="3205562A" w:rsidR="00F5180E" w:rsidRDefault="00F5180E">
      <w:pPr>
        <w:pStyle w:val="TableofFigures"/>
        <w:tabs>
          <w:tab w:val="right" w:leader="dot" w:pos="8500"/>
        </w:tabs>
        <w:rPr>
          <w:rFonts w:asciiTheme="minorHAnsi" w:eastAsiaTheme="minorEastAsia" w:hAnsiTheme="minorHAnsi"/>
          <w:noProof/>
          <w:sz w:val="22"/>
        </w:rPr>
      </w:pPr>
      <w:hyperlink w:anchor="_Toc183172144" w:history="1">
        <w:r w:rsidRPr="0046261C">
          <w:rPr>
            <w:rStyle w:val="Hyperlink"/>
            <w:rFonts w:cs="Times New Roman"/>
            <w:noProof/>
          </w:rPr>
          <w:t>Hình 2.1.16: Trang quản lý đơn vận chuyển của mobile</w:t>
        </w:r>
        <w:r>
          <w:rPr>
            <w:noProof/>
            <w:webHidden/>
          </w:rPr>
          <w:tab/>
        </w:r>
        <w:r>
          <w:rPr>
            <w:noProof/>
            <w:webHidden/>
          </w:rPr>
          <w:fldChar w:fldCharType="begin"/>
        </w:r>
        <w:r>
          <w:rPr>
            <w:noProof/>
            <w:webHidden/>
          </w:rPr>
          <w:instrText xml:space="preserve"> PAGEREF _Toc183172144 \h </w:instrText>
        </w:r>
        <w:r>
          <w:rPr>
            <w:noProof/>
            <w:webHidden/>
          </w:rPr>
        </w:r>
        <w:r>
          <w:rPr>
            <w:noProof/>
            <w:webHidden/>
          </w:rPr>
          <w:fldChar w:fldCharType="separate"/>
        </w:r>
        <w:r>
          <w:rPr>
            <w:noProof/>
            <w:webHidden/>
          </w:rPr>
          <w:t>37</w:t>
        </w:r>
        <w:r>
          <w:rPr>
            <w:noProof/>
            <w:webHidden/>
          </w:rPr>
          <w:fldChar w:fldCharType="end"/>
        </w:r>
      </w:hyperlink>
    </w:p>
    <w:p w14:paraId="1E38A246" w14:textId="5D2D479E" w:rsidR="00F5180E" w:rsidRDefault="00F5180E">
      <w:pPr>
        <w:pStyle w:val="TableofFigures"/>
        <w:tabs>
          <w:tab w:val="right" w:leader="dot" w:pos="8500"/>
        </w:tabs>
        <w:rPr>
          <w:rFonts w:asciiTheme="minorHAnsi" w:eastAsiaTheme="minorEastAsia" w:hAnsiTheme="minorHAnsi"/>
          <w:noProof/>
          <w:sz w:val="22"/>
        </w:rPr>
      </w:pPr>
      <w:hyperlink w:anchor="_Toc183172145" w:history="1">
        <w:r w:rsidRPr="0046261C">
          <w:rPr>
            <w:rStyle w:val="Hyperlink"/>
            <w:rFonts w:cs="Times New Roman"/>
            <w:noProof/>
          </w:rPr>
          <w:t>Hình 2.1.17: Trang quản lý thêm đơn vận chuyển của web</w:t>
        </w:r>
        <w:r>
          <w:rPr>
            <w:noProof/>
            <w:webHidden/>
          </w:rPr>
          <w:tab/>
        </w:r>
        <w:r>
          <w:rPr>
            <w:noProof/>
            <w:webHidden/>
          </w:rPr>
          <w:fldChar w:fldCharType="begin"/>
        </w:r>
        <w:r>
          <w:rPr>
            <w:noProof/>
            <w:webHidden/>
          </w:rPr>
          <w:instrText xml:space="preserve"> PAGEREF _Toc183172145 \h </w:instrText>
        </w:r>
        <w:r>
          <w:rPr>
            <w:noProof/>
            <w:webHidden/>
          </w:rPr>
        </w:r>
        <w:r>
          <w:rPr>
            <w:noProof/>
            <w:webHidden/>
          </w:rPr>
          <w:fldChar w:fldCharType="separate"/>
        </w:r>
        <w:r>
          <w:rPr>
            <w:noProof/>
            <w:webHidden/>
          </w:rPr>
          <w:t>38</w:t>
        </w:r>
        <w:r>
          <w:rPr>
            <w:noProof/>
            <w:webHidden/>
          </w:rPr>
          <w:fldChar w:fldCharType="end"/>
        </w:r>
      </w:hyperlink>
    </w:p>
    <w:p w14:paraId="7DB61312" w14:textId="494A5717" w:rsidR="00F5180E" w:rsidRDefault="00F5180E">
      <w:pPr>
        <w:pStyle w:val="TableofFigures"/>
        <w:tabs>
          <w:tab w:val="right" w:leader="dot" w:pos="8500"/>
        </w:tabs>
        <w:rPr>
          <w:rFonts w:asciiTheme="minorHAnsi" w:eastAsiaTheme="minorEastAsia" w:hAnsiTheme="minorHAnsi"/>
          <w:noProof/>
          <w:sz w:val="22"/>
        </w:rPr>
      </w:pPr>
      <w:hyperlink w:anchor="_Toc183172146" w:history="1">
        <w:r w:rsidRPr="0046261C">
          <w:rPr>
            <w:rStyle w:val="Hyperlink"/>
            <w:rFonts w:cs="Times New Roman"/>
            <w:noProof/>
          </w:rPr>
          <w:t>Hình 2.1.18: Trang quản lý thêm đơn vận chuyển của mobile</w:t>
        </w:r>
        <w:r>
          <w:rPr>
            <w:noProof/>
            <w:webHidden/>
          </w:rPr>
          <w:tab/>
        </w:r>
        <w:r>
          <w:rPr>
            <w:noProof/>
            <w:webHidden/>
          </w:rPr>
          <w:fldChar w:fldCharType="begin"/>
        </w:r>
        <w:r>
          <w:rPr>
            <w:noProof/>
            <w:webHidden/>
          </w:rPr>
          <w:instrText xml:space="preserve"> PAGEREF _Toc183172146 \h </w:instrText>
        </w:r>
        <w:r>
          <w:rPr>
            <w:noProof/>
            <w:webHidden/>
          </w:rPr>
        </w:r>
        <w:r>
          <w:rPr>
            <w:noProof/>
            <w:webHidden/>
          </w:rPr>
          <w:fldChar w:fldCharType="separate"/>
        </w:r>
        <w:r>
          <w:rPr>
            <w:noProof/>
            <w:webHidden/>
          </w:rPr>
          <w:t>39</w:t>
        </w:r>
        <w:r>
          <w:rPr>
            <w:noProof/>
            <w:webHidden/>
          </w:rPr>
          <w:fldChar w:fldCharType="end"/>
        </w:r>
      </w:hyperlink>
    </w:p>
    <w:p w14:paraId="4D0689DB" w14:textId="50670025" w:rsidR="00F5180E" w:rsidRDefault="00F5180E">
      <w:pPr>
        <w:pStyle w:val="TableofFigures"/>
        <w:tabs>
          <w:tab w:val="right" w:leader="dot" w:pos="8500"/>
        </w:tabs>
        <w:rPr>
          <w:rFonts w:asciiTheme="minorHAnsi" w:eastAsiaTheme="minorEastAsia" w:hAnsiTheme="minorHAnsi"/>
          <w:noProof/>
          <w:sz w:val="22"/>
        </w:rPr>
      </w:pPr>
      <w:hyperlink w:anchor="_Toc183172147" w:history="1">
        <w:r w:rsidRPr="0046261C">
          <w:rPr>
            <w:rStyle w:val="Hyperlink"/>
            <w:rFonts w:cs="Times New Roman"/>
            <w:noProof/>
          </w:rPr>
          <w:t>Hình 2.1.19: Trang quản lý tài khoản của web</w:t>
        </w:r>
        <w:r>
          <w:rPr>
            <w:noProof/>
            <w:webHidden/>
          </w:rPr>
          <w:tab/>
        </w:r>
        <w:r>
          <w:rPr>
            <w:noProof/>
            <w:webHidden/>
          </w:rPr>
          <w:fldChar w:fldCharType="begin"/>
        </w:r>
        <w:r>
          <w:rPr>
            <w:noProof/>
            <w:webHidden/>
          </w:rPr>
          <w:instrText xml:space="preserve"> PAGEREF _Toc183172147 \h </w:instrText>
        </w:r>
        <w:r>
          <w:rPr>
            <w:noProof/>
            <w:webHidden/>
          </w:rPr>
        </w:r>
        <w:r>
          <w:rPr>
            <w:noProof/>
            <w:webHidden/>
          </w:rPr>
          <w:fldChar w:fldCharType="separate"/>
        </w:r>
        <w:r>
          <w:rPr>
            <w:noProof/>
            <w:webHidden/>
          </w:rPr>
          <w:t>40</w:t>
        </w:r>
        <w:r>
          <w:rPr>
            <w:noProof/>
            <w:webHidden/>
          </w:rPr>
          <w:fldChar w:fldCharType="end"/>
        </w:r>
      </w:hyperlink>
    </w:p>
    <w:p w14:paraId="0EE37B31" w14:textId="158EE24A" w:rsidR="00F5180E" w:rsidRDefault="00F5180E">
      <w:pPr>
        <w:pStyle w:val="TableofFigures"/>
        <w:tabs>
          <w:tab w:val="right" w:leader="dot" w:pos="8500"/>
        </w:tabs>
        <w:rPr>
          <w:rFonts w:asciiTheme="minorHAnsi" w:eastAsiaTheme="minorEastAsia" w:hAnsiTheme="minorHAnsi"/>
          <w:noProof/>
          <w:sz w:val="22"/>
        </w:rPr>
      </w:pPr>
      <w:hyperlink w:anchor="_Toc183172148" w:history="1">
        <w:r w:rsidRPr="0046261C">
          <w:rPr>
            <w:rStyle w:val="Hyperlink"/>
            <w:rFonts w:cs="Times New Roman"/>
            <w:noProof/>
          </w:rPr>
          <w:t>Hình 2.1.20: Trang quản lý tài khoản của mobile</w:t>
        </w:r>
        <w:r>
          <w:rPr>
            <w:noProof/>
            <w:webHidden/>
          </w:rPr>
          <w:tab/>
        </w:r>
        <w:r>
          <w:rPr>
            <w:noProof/>
            <w:webHidden/>
          </w:rPr>
          <w:fldChar w:fldCharType="begin"/>
        </w:r>
        <w:r>
          <w:rPr>
            <w:noProof/>
            <w:webHidden/>
          </w:rPr>
          <w:instrText xml:space="preserve"> PAGEREF _Toc183172148 \h </w:instrText>
        </w:r>
        <w:r>
          <w:rPr>
            <w:noProof/>
            <w:webHidden/>
          </w:rPr>
        </w:r>
        <w:r>
          <w:rPr>
            <w:noProof/>
            <w:webHidden/>
          </w:rPr>
          <w:fldChar w:fldCharType="separate"/>
        </w:r>
        <w:r>
          <w:rPr>
            <w:noProof/>
            <w:webHidden/>
          </w:rPr>
          <w:t>41</w:t>
        </w:r>
        <w:r>
          <w:rPr>
            <w:noProof/>
            <w:webHidden/>
          </w:rPr>
          <w:fldChar w:fldCharType="end"/>
        </w:r>
      </w:hyperlink>
    </w:p>
    <w:p w14:paraId="47F9B81A" w14:textId="650D180B" w:rsidR="00F5180E" w:rsidRDefault="00F5180E">
      <w:pPr>
        <w:pStyle w:val="TableofFigures"/>
        <w:tabs>
          <w:tab w:val="right" w:leader="dot" w:pos="8500"/>
        </w:tabs>
        <w:rPr>
          <w:rFonts w:asciiTheme="minorHAnsi" w:eastAsiaTheme="minorEastAsia" w:hAnsiTheme="minorHAnsi"/>
          <w:noProof/>
          <w:sz w:val="22"/>
        </w:rPr>
      </w:pPr>
      <w:hyperlink w:anchor="_Toc183172149" w:history="1">
        <w:r w:rsidRPr="0046261C">
          <w:rPr>
            <w:rStyle w:val="Hyperlink"/>
            <w:rFonts w:cs="Times New Roman"/>
            <w:noProof/>
          </w:rPr>
          <w:t>Hình 2.1.21: Trang quản lý thêm tài khoản của web</w:t>
        </w:r>
        <w:r>
          <w:rPr>
            <w:noProof/>
            <w:webHidden/>
          </w:rPr>
          <w:tab/>
        </w:r>
        <w:r>
          <w:rPr>
            <w:noProof/>
            <w:webHidden/>
          </w:rPr>
          <w:fldChar w:fldCharType="begin"/>
        </w:r>
        <w:r>
          <w:rPr>
            <w:noProof/>
            <w:webHidden/>
          </w:rPr>
          <w:instrText xml:space="preserve"> PAGEREF _Toc183172149 \h </w:instrText>
        </w:r>
        <w:r>
          <w:rPr>
            <w:noProof/>
            <w:webHidden/>
          </w:rPr>
        </w:r>
        <w:r>
          <w:rPr>
            <w:noProof/>
            <w:webHidden/>
          </w:rPr>
          <w:fldChar w:fldCharType="separate"/>
        </w:r>
        <w:r>
          <w:rPr>
            <w:noProof/>
            <w:webHidden/>
          </w:rPr>
          <w:t>42</w:t>
        </w:r>
        <w:r>
          <w:rPr>
            <w:noProof/>
            <w:webHidden/>
          </w:rPr>
          <w:fldChar w:fldCharType="end"/>
        </w:r>
      </w:hyperlink>
    </w:p>
    <w:p w14:paraId="5218AB37" w14:textId="7F4CF76A" w:rsidR="00F5180E" w:rsidRDefault="00F5180E">
      <w:pPr>
        <w:pStyle w:val="TableofFigures"/>
        <w:tabs>
          <w:tab w:val="right" w:leader="dot" w:pos="8500"/>
        </w:tabs>
        <w:rPr>
          <w:rFonts w:asciiTheme="minorHAnsi" w:eastAsiaTheme="minorEastAsia" w:hAnsiTheme="minorHAnsi"/>
          <w:noProof/>
          <w:sz w:val="22"/>
        </w:rPr>
      </w:pPr>
      <w:hyperlink w:anchor="_Toc183172150" w:history="1">
        <w:r w:rsidRPr="0046261C">
          <w:rPr>
            <w:rStyle w:val="Hyperlink"/>
            <w:rFonts w:cs="Times New Roman"/>
            <w:noProof/>
          </w:rPr>
          <w:t>Hình 2.1.22: Trang quản lý thêm tài khoản của mobile</w:t>
        </w:r>
        <w:r>
          <w:rPr>
            <w:noProof/>
            <w:webHidden/>
          </w:rPr>
          <w:tab/>
        </w:r>
        <w:r>
          <w:rPr>
            <w:noProof/>
            <w:webHidden/>
          </w:rPr>
          <w:fldChar w:fldCharType="begin"/>
        </w:r>
        <w:r>
          <w:rPr>
            <w:noProof/>
            <w:webHidden/>
          </w:rPr>
          <w:instrText xml:space="preserve"> PAGEREF _Toc183172150 \h </w:instrText>
        </w:r>
        <w:r>
          <w:rPr>
            <w:noProof/>
            <w:webHidden/>
          </w:rPr>
        </w:r>
        <w:r>
          <w:rPr>
            <w:noProof/>
            <w:webHidden/>
          </w:rPr>
          <w:fldChar w:fldCharType="separate"/>
        </w:r>
        <w:r>
          <w:rPr>
            <w:noProof/>
            <w:webHidden/>
          </w:rPr>
          <w:t>43</w:t>
        </w:r>
        <w:r>
          <w:rPr>
            <w:noProof/>
            <w:webHidden/>
          </w:rPr>
          <w:fldChar w:fldCharType="end"/>
        </w:r>
      </w:hyperlink>
    </w:p>
    <w:p w14:paraId="176D3ACB" w14:textId="43F04A0A" w:rsidR="00F5180E" w:rsidRDefault="00F5180E">
      <w:pPr>
        <w:pStyle w:val="TableofFigures"/>
        <w:tabs>
          <w:tab w:val="right" w:leader="dot" w:pos="8500"/>
        </w:tabs>
        <w:rPr>
          <w:rFonts w:asciiTheme="minorHAnsi" w:eastAsiaTheme="minorEastAsia" w:hAnsiTheme="minorHAnsi"/>
          <w:noProof/>
          <w:sz w:val="22"/>
        </w:rPr>
      </w:pPr>
      <w:hyperlink w:anchor="_Toc183172151" w:history="1">
        <w:r w:rsidRPr="0046261C">
          <w:rPr>
            <w:rStyle w:val="Hyperlink"/>
            <w:rFonts w:cs="Times New Roman"/>
            <w:noProof/>
          </w:rPr>
          <w:t>Hình 2.1.23: Trang quản lý phân quyền của web</w:t>
        </w:r>
        <w:r>
          <w:rPr>
            <w:noProof/>
            <w:webHidden/>
          </w:rPr>
          <w:tab/>
        </w:r>
        <w:r>
          <w:rPr>
            <w:noProof/>
            <w:webHidden/>
          </w:rPr>
          <w:fldChar w:fldCharType="begin"/>
        </w:r>
        <w:r>
          <w:rPr>
            <w:noProof/>
            <w:webHidden/>
          </w:rPr>
          <w:instrText xml:space="preserve"> PAGEREF _Toc183172151 \h </w:instrText>
        </w:r>
        <w:r>
          <w:rPr>
            <w:noProof/>
            <w:webHidden/>
          </w:rPr>
        </w:r>
        <w:r>
          <w:rPr>
            <w:noProof/>
            <w:webHidden/>
          </w:rPr>
          <w:fldChar w:fldCharType="separate"/>
        </w:r>
        <w:r>
          <w:rPr>
            <w:noProof/>
            <w:webHidden/>
          </w:rPr>
          <w:t>44</w:t>
        </w:r>
        <w:r>
          <w:rPr>
            <w:noProof/>
            <w:webHidden/>
          </w:rPr>
          <w:fldChar w:fldCharType="end"/>
        </w:r>
      </w:hyperlink>
    </w:p>
    <w:p w14:paraId="5475411B" w14:textId="54A2FF60" w:rsidR="00F5180E" w:rsidRDefault="00F5180E">
      <w:pPr>
        <w:pStyle w:val="TableofFigures"/>
        <w:tabs>
          <w:tab w:val="right" w:leader="dot" w:pos="8500"/>
        </w:tabs>
        <w:rPr>
          <w:rFonts w:asciiTheme="minorHAnsi" w:eastAsiaTheme="minorEastAsia" w:hAnsiTheme="minorHAnsi"/>
          <w:noProof/>
          <w:sz w:val="22"/>
        </w:rPr>
      </w:pPr>
      <w:hyperlink w:anchor="_Toc183172152" w:history="1">
        <w:r w:rsidRPr="0046261C">
          <w:rPr>
            <w:rStyle w:val="Hyperlink"/>
            <w:rFonts w:cs="Times New Roman"/>
            <w:noProof/>
          </w:rPr>
          <w:t>Hình 2.1.24: Trang quản lý thêm tài khoản của mobile</w:t>
        </w:r>
        <w:r>
          <w:rPr>
            <w:noProof/>
            <w:webHidden/>
          </w:rPr>
          <w:tab/>
        </w:r>
        <w:r>
          <w:rPr>
            <w:noProof/>
            <w:webHidden/>
          </w:rPr>
          <w:fldChar w:fldCharType="begin"/>
        </w:r>
        <w:r>
          <w:rPr>
            <w:noProof/>
            <w:webHidden/>
          </w:rPr>
          <w:instrText xml:space="preserve"> PAGEREF _Toc183172152 \h </w:instrText>
        </w:r>
        <w:r>
          <w:rPr>
            <w:noProof/>
            <w:webHidden/>
          </w:rPr>
        </w:r>
        <w:r>
          <w:rPr>
            <w:noProof/>
            <w:webHidden/>
          </w:rPr>
          <w:fldChar w:fldCharType="separate"/>
        </w:r>
        <w:r>
          <w:rPr>
            <w:noProof/>
            <w:webHidden/>
          </w:rPr>
          <w:t>45</w:t>
        </w:r>
        <w:r>
          <w:rPr>
            <w:noProof/>
            <w:webHidden/>
          </w:rPr>
          <w:fldChar w:fldCharType="end"/>
        </w:r>
      </w:hyperlink>
    </w:p>
    <w:p w14:paraId="314F8DF7" w14:textId="0FA6BD7A" w:rsidR="00F5180E" w:rsidRDefault="00F5180E">
      <w:pPr>
        <w:pStyle w:val="TableofFigures"/>
        <w:tabs>
          <w:tab w:val="right" w:leader="dot" w:pos="8500"/>
        </w:tabs>
        <w:rPr>
          <w:rFonts w:asciiTheme="minorHAnsi" w:eastAsiaTheme="minorEastAsia" w:hAnsiTheme="minorHAnsi"/>
          <w:noProof/>
          <w:sz w:val="22"/>
        </w:rPr>
      </w:pPr>
      <w:hyperlink w:anchor="_Toc183172153" w:history="1">
        <w:r w:rsidRPr="0046261C">
          <w:rPr>
            <w:rStyle w:val="Hyperlink"/>
            <w:rFonts w:cs="Times New Roman"/>
            <w:noProof/>
          </w:rPr>
          <w:t>Hình 2.1.25: Trang quản lý thống kê của web</w:t>
        </w:r>
        <w:r>
          <w:rPr>
            <w:noProof/>
            <w:webHidden/>
          </w:rPr>
          <w:tab/>
        </w:r>
        <w:r>
          <w:rPr>
            <w:noProof/>
            <w:webHidden/>
          </w:rPr>
          <w:fldChar w:fldCharType="begin"/>
        </w:r>
        <w:r>
          <w:rPr>
            <w:noProof/>
            <w:webHidden/>
          </w:rPr>
          <w:instrText xml:space="preserve"> PAGEREF _Toc183172153 \h </w:instrText>
        </w:r>
        <w:r>
          <w:rPr>
            <w:noProof/>
            <w:webHidden/>
          </w:rPr>
        </w:r>
        <w:r>
          <w:rPr>
            <w:noProof/>
            <w:webHidden/>
          </w:rPr>
          <w:fldChar w:fldCharType="separate"/>
        </w:r>
        <w:r>
          <w:rPr>
            <w:noProof/>
            <w:webHidden/>
          </w:rPr>
          <w:t>46</w:t>
        </w:r>
        <w:r>
          <w:rPr>
            <w:noProof/>
            <w:webHidden/>
          </w:rPr>
          <w:fldChar w:fldCharType="end"/>
        </w:r>
      </w:hyperlink>
    </w:p>
    <w:p w14:paraId="5405F873" w14:textId="26E66269" w:rsidR="00F5180E" w:rsidRDefault="00F5180E">
      <w:pPr>
        <w:pStyle w:val="TableofFigures"/>
        <w:tabs>
          <w:tab w:val="right" w:leader="dot" w:pos="8500"/>
        </w:tabs>
        <w:rPr>
          <w:rFonts w:asciiTheme="minorHAnsi" w:eastAsiaTheme="minorEastAsia" w:hAnsiTheme="minorHAnsi"/>
          <w:noProof/>
          <w:sz w:val="22"/>
        </w:rPr>
      </w:pPr>
      <w:hyperlink w:anchor="_Toc183172154" w:history="1">
        <w:r w:rsidRPr="0046261C">
          <w:rPr>
            <w:rStyle w:val="Hyperlink"/>
            <w:rFonts w:cs="Times New Roman"/>
            <w:noProof/>
          </w:rPr>
          <w:t>Hình 2.1.26: Trang quản lý thống kê của web</w:t>
        </w:r>
        <w:r>
          <w:rPr>
            <w:noProof/>
            <w:webHidden/>
          </w:rPr>
          <w:tab/>
        </w:r>
        <w:r>
          <w:rPr>
            <w:noProof/>
            <w:webHidden/>
          </w:rPr>
          <w:fldChar w:fldCharType="begin"/>
        </w:r>
        <w:r>
          <w:rPr>
            <w:noProof/>
            <w:webHidden/>
          </w:rPr>
          <w:instrText xml:space="preserve"> PAGEREF _Toc183172154 \h </w:instrText>
        </w:r>
        <w:r>
          <w:rPr>
            <w:noProof/>
            <w:webHidden/>
          </w:rPr>
        </w:r>
        <w:r>
          <w:rPr>
            <w:noProof/>
            <w:webHidden/>
          </w:rPr>
          <w:fldChar w:fldCharType="separate"/>
        </w:r>
        <w:r>
          <w:rPr>
            <w:noProof/>
            <w:webHidden/>
          </w:rPr>
          <w:t>47</w:t>
        </w:r>
        <w:r>
          <w:rPr>
            <w:noProof/>
            <w:webHidden/>
          </w:rPr>
          <w:fldChar w:fldCharType="end"/>
        </w:r>
      </w:hyperlink>
    </w:p>
    <w:p w14:paraId="041924B4" w14:textId="7F97206D" w:rsidR="00F5180E" w:rsidRDefault="00F5180E">
      <w:pPr>
        <w:pStyle w:val="TableofFigures"/>
        <w:tabs>
          <w:tab w:val="right" w:leader="dot" w:pos="8500"/>
        </w:tabs>
        <w:rPr>
          <w:rFonts w:asciiTheme="minorHAnsi" w:eastAsiaTheme="minorEastAsia" w:hAnsiTheme="minorHAnsi"/>
          <w:noProof/>
          <w:sz w:val="22"/>
        </w:rPr>
      </w:pPr>
      <w:hyperlink w:anchor="_Toc183172155" w:history="1">
        <w:r w:rsidRPr="0046261C">
          <w:rPr>
            <w:rStyle w:val="Hyperlink"/>
            <w:rFonts w:cs="Times New Roman"/>
            <w:noProof/>
          </w:rPr>
          <w:t>Hình 2.1.27: LogBug dự án PSM_XayDungPhanMem</w:t>
        </w:r>
        <w:r>
          <w:rPr>
            <w:noProof/>
            <w:webHidden/>
          </w:rPr>
          <w:tab/>
        </w:r>
        <w:r>
          <w:rPr>
            <w:noProof/>
            <w:webHidden/>
          </w:rPr>
          <w:fldChar w:fldCharType="begin"/>
        </w:r>
        <w:r>
          <w:rPr>
            <w:noProof/>
            <w:webHidden/>
          </w:rPr>
          <w:instrText xml:space="preserve"> PAGEREF _Toc183172155 \h </w:instrText>
        </w:r>
        <w:r>
          <w:rPr>
            <w:noProof/>
            <w:webHidden/>
          </w:rPr>
        </w:r>
        <w:r>
          <w:rPr>
            <w:noProof/>
            <w:webHidden/>
          </w:rPr>
          <w:fldChar w:fldCharType="separate"/>
        </w:r>
        <w:r>
          <w:rPr>
            <w:noProof/>
            <w:webHidden/>
          </w:rPr>
          <w:t>48</w:t>
        </w:r>
        <w:r>
          <w:rPr>
            <w:noProof/>
            <w:webHidden/>
          </w:rPr>
          <w:fldChar w:fldCharType="end"/>
        </w:r>
      </w:hyperlink>
    </w:p>
    <w:p w14:paraId="53A1C776" w14:textId="03EE50FE" w:rsidR="00F5180E" w:rsidRDefault="00F5180E">
      <w:pPr>
        <w:pStyle w:val="TableofFigures"/>
        <w:tabs>
          <w:tab w:val="right" w:leader="dot" w:pos="8500"/>
        </w:tabs>
        <w:rPr>
          <w:rFonts w:asciiTheme="minorHAnsi" w:eastAsiaTheme="minorEastAsia" w:hAnsiTheme="minorHAnsi"/>
          <w:noProof/>
          <w:sz w:val="22"/>
        </w:rPr>
      </w:pPr>
      <w:hyperlink w:anchor="_Toc183172156" w:history="1">
        <w:r w:rsidRPr="0046261C">
          <w:rPr>
            <w:rStyle w:val="Hyperlink"/>
            <w:rFonts w:cs="Times New Roman"/>
            <w:noProof/>
          </w:rPr>
          <w:t>Hình 4.1: MindMap dự án CodeLearn</w:t>
        </w:r>
        <w:r>
          <w:rPr>
            <w:noProof/>
            <w:webHidden/>
          </w:rPr>
          <w:tab/>
        </w:r>
        <w:r>
          <w:rPr>
            <w:noProof/>
            <w:webHidden/>
          </w:rPr>
          <w:fldChar w:fldCharType="begin"/>
        </w:r>
        <w:r>
          <w:rPr>
            <w:noProof/>
            <w:webHidden/>
          </w:rPr>
          <w:instrText xml:space="preserve"> PAGEREF _Toc183172156 \h </w:instrText>
        </w:r>
        <w:r>
          <w:rPr>
            <w:noProof/>
            <w:webHidden/>
          </w:rPr>
        </w:r>
        <w:r>
          <w:rPr>
            <w:noProof/>
            <w:webHidden/>
          </w:rPr>
          <w:fldChar w:fldCharType="separate"/>
        </w:r>
        <w:r>
          <w:rPr>
            <w:noProof/>
            <w:webHidden/>
          </w:rPr>
          <w:t>49</w:t>
        </w:r>
        <w:r>
          <w:rPr>
            <w:noProof/>
            <w:webHidden/>
          </w:rPr>
          <w:fldChar w:fldCharType="end"/>
        </w:r>
      </w:hyperlink>
    </w:p>
    <w:p w14:paraId="006DCAF2" w14:textId="1DD86A76" w:rsidR="00F5180E" w:rsidRDefault="00F5180E">
      <w:pPr>
        <w:pStyle w:val="TableofFigures"/>
        <w:tabs>
          <w:tab w:val="right" w:leader="dot" w:pos="8500"/>
        </w:tabs>
        <w:rPr>
          <w:rFonts w:asciiTheme="minorHAnsi" w:eastAsiaTheme="minorEastAsia" w:hAnsiTheme="minorHAnsi"/>
          <w:noProof/>
          <w:sz w:val="22"/>
        </w:rPr>
      </w:pPr>
      <w:hyperlink w:anchor="_Toc183172157" w:history="1">
        <w:r w:rsidRPr="0046261C">
          <w:rPr>
            <w:rStyle w:val="Hyperlink"/>
            <w:rFonts w:cs="Times New Roman"/>
            <w:noProof/>
          </w:rPr>
          <w:t>Hình 4.2: Test_Design dự án CodeLearn</w:t>
        </w:r>
        <w:r>
          <w:rPr>
            <w:noProof/>
            <w:webHidden/>
          </w:rPr>
          <w:tab/>
        </w:r>
        <w:r>
          <w:rPr>
            <w:noProof/>
            <w:webHidden/>
          </w:rPr>
          <w:fldChar w:fldCharType="begin"/>
        </w:r>
        <w:r>
          <w:rPr>
            <w:noProof/>
            <w:webHidden/>
          </w:rPr>
          <w:instrText xml:space="preserve"> PAGEREF _Toc183172157 \h </w:instrText>
        </w:r>
        <w:r>
          <w:rPr>
            <w:noProof/>
            <w:webHidden/>
          </w:rPr>
        </w:r>
        <w:r>
          <w:rPr>
            <w:noProof/>
            <w:webHidden/>
          </w:rPr>
          <w:fldChar w:fldCharType="separate"/>
        </w:r>
        <w:r>
          <w:rPr>
            <w:noProof/>
            <w:webHidden/>
          </w:rPr>
          <w:t>50</w:t>
        </w:r>
        <w:r>
          <w:rPr>
            <w:noProof/>
            <w:webHidden/>
          </w:rPr>
          <w:fldChar w:fldCharType="end"/>
        </w:r>
      </w:hyperlink>
    </w:p>
    <w:p w14:paraId="0F0F478F" w14:textId="0F60E676" w:rsidR="00F5180E" w:rsidRDefault="00F5180E">
      <w:pPr>
        <w:pStyle w:val="TableofFigures"/>
        <w:tabs>
          <w:tab w:val="right" w:leader="dot" w:pos="8500"/>
        </w:tabs>
        <w:rPr>
          <w:rFonts w:asciiTheme="minorHAnsi" w:eastAsiaTheme="minorEastAsia" w:hAnsiTheme="minorHAnsi"/>
          <w:noProof/>
          <w:sz w:val="22"/>
        </w:rPr>
      </w:pPr>
      <w:hyperlink w:anchor="_Toc183172158" w:history="1">
        <w:r w:rsidRPr="0046261C">
          <w:rPr>
            <w:rStyle w:val="Hyperlink"/>
            <w:rFonts w:cs="Times New Roman"/>
            <w:noProof/>
          </w:rPr>
          <w:t>Hình 4.3: LogBug dự án CodeLearn</w:t>
        </w:r>
        <w:r>
          <w:rPr>
            <w:noProof/>
            <w:webHidden/>
          </w:rPr>
          <w:tab/>
        </w:r>
        <w:r>
          <w:rPr>
            <w:noProof/>
            <w:webHidden/>
          </w:rPr>
          <w:fldChar w:fldCharType="begin"/>
        </w:r>
        <w:r>
          <w:rPr>
            <w:noProof/>
            <w:webHidden/>
          </w:rPr>
          <w:instrText xml:space="preserve"> PAGEREF _Toc183172158 \h </w:instrText>
        </w:r>
        <w:r>
          <w:rPr>
            <w:noProof/>
            <w:webHidden/>
          </w:rPr>
        </w:r>
        <w:r>
          <w:rPr>
            <w:noProof/>
            <w:webHidden/>
          </w:rPr>
          <w:fldChar w:fldCharType="separate"/>
        </w:r>
        <w:r>
          <w:rPr>
            <w:noProof/>
            <w:webHidden/>
          </w:rPr>
          <w:t>51</w:t>
        </w:r>
        <w:r>
          <w:rPr>
            <w:noProof/>
            <w:webHidden/>
          </w:rPr>
          <w:fldChar w:fldCharType="end"/>
        </w:r>
      </w:hyperlink>
    </w:p>
    <w:p w14:paraId="583901C8" w14:textId="3D1D6530" w:rsidR="00F5180E" w:rsidRDefault="00F5180E">
      <w:pPr>
        <w:pStyle w:val="TableofFigures"/>
        <w:tabs>
          <w:tab w:val="right" w:leader="dot" w:pos="8500"/>
        </w:tabs>
        <w:rPr>
          <w:rFonts w:asciiTheme="minorHAnsi" w:eastAsiaTheme="minorEastAsia" w:hAnsiTheme="minorHAnsi"/>
          <w:noProof/>
          <w:sz w:val="22"/>
        </w:rPr>
      </w:pPr>
      <w:hyperlink w:anchor="_Toc183172159" w:history="1">
        <w:r w:rsidRPr="0046261C">
          <w:rPr>
            <w:rStyle w:val="Hyperlink"/>
            <w:rFonts w:cs="Times New Roman"/>
            <w:noProof/>
          </w:rPr>
          <w:t>Hình 5.1: Màn hình Salon App Mobile</w:t>
        </w:r>
        <w:r>
          <w:rPr>
            <w:noProof/>
            <w:webHidden/>
          </w:rPr>
          <w:tab/>
        </w:r>
        <w:r>
          <w:rPr>
            <w:noProof/>
            <w:webHidden/>
          </w:rPr>
          <w:fldChar w:fldCharType="begin"/>
        </w:r>
        <w:r>
          <w:rPr>
            <w:noProof/>
            <w:webHidden/>
          </w:rPr>
          <w:instrText xml:space="preserve"> PAGEREF _Toc183172159 \h </w:instrText>
        </w:r>
        <w:r>
          <w:rPr>
            <w:noProof/>
            <w:webHidden/>
          </w:rPr>
        </w:r>
        <w:r>
          <w:rPr>
            <w:noProof/>
            <w:webHidden/>
          </w:rPr>
          <w:fldChar w:fldCharType="separate"/>
        </w:r>
        <w:r>
          <w:rPr>
            <w:noProof/>
            <w:webHidden/>
          </w:rPr>
          <w:t>52</w:t>
        </w:r>
        <w:r>
          <w:rPr>
            <w:noProof/>
            <w:webHidden/>
          </w:rPr>
          <w:fldChar w:fldCharType="end"/>
        </w:r>
      </w:hyperlink>
    </w:p>
    <w:p w14:paraId="1E0629EA" w14:textId="1A368CFA" w:rsidR="00F5180E" w:rsidRDefault="00F5180E">
      <w:pPr>
        <w:pStyle w:val="TableofFigures"/>
        <w:tabs>
          <w:tab w:val="right" w:leader="dot" w:pos="8500"/>
        </w:tabs>
        <w:rPr>
          <w:rFonts w:asciiTheme="minorHAnsi" w:eastAsiaTheme="minorEastAsia" w:hAnsiTheme="minorHAnsi"/>
          <w:noProof/>
          <w:sz w:val="22"/>
        </w:rPr>
      </w:pPr>
      <w:hyperlink w:anchor="_Toc183172160" w:history="1">
        <w:r w:rsidRPr="0046261C">
          <w:rPr>
            <w:rStyle w:val="Hyperlink"/>
            <w:rFonts w:cs="Times New Roman"/>
            <w:noProof/>
          </w:rPr>
          <w:t>Hình 5.2: Màn hình Customer App Mobile</w:t>
        </w:r>
        <w:r>
          <w:rPr>
            <w:noProof/>
            <w:webHidden/>
          </w:rPr>
          <w:tab/>
        </w:r>
        <w:r>
          <w:rPr>
            <w:noProof/>
            <w:webHidden/>
          </w:rPr>
          <w:fldChar w:fldCharType="begin"/>
        </w:r>
        <w:r>
          <w:rPr>
            <w:noProof/>
            <w:webHidden/>
          </w:rPr>
          <w:instrText xml:space="preserve"> PAGEREF _Toc183172160 \h </w:instrText>
        </w:r>
        <w:r>
          <w:rPr>
            <w:noProof/>
            <w:webHidden/>
          </w:rPr>
        </w:r>
        <w:r>
          <w:rPr>
            <w:noProof/>
            <w:webHidden/>
          </w:rPr>
          <w:fldChar w:fldCharType="separate"/>
        </w:r>
        <w:r>
          <w:rPr>
            <w:noProof/>
            <w:webHidden/>
          </w:rPr>
          <w:t>52</w:t>
        </w:r>
        <w:r>
          <w:rPr>
            <w:noProof/>
            <w:webHidden/>
          </w:rPr>
          <w:fldChar w:fldCharType="end"/>
        </w:r>
      </w:hyperlink>
    </w:p>
    <w:p w14:paraId="6D82C67A" w14:textId="5AD97966" w:rsidR="00F5180E" w:rsidRDefault="00F5180E">
      <w:pPr>
        <w:pStyle w:val="TableofFigures"/>
        <w:tabs>
          <w:tab w:val="right" w:leader="dot" w:pos="8500"/>
        </w:tabs>
        <w:rPr>
          <w:rFonts w:asciiTheme="minorHAnsi" w:eastAsiaTheme="minorEastAsia" w:hAnsiTheme="minorHAnsi"/>
          <w:noProof/>
          <w:sz w:val="22"/>
        </w:rPr>
      </w:pPr>
      <w:hyperlink w:anchor="_Toc183172161" w:history="1">
        <w:r w:rsidRPr="0046261C">
          <w:rPr>
            <w:rStyle w:val="Hyperlink"/>
            <w:rFonts w:cs="Times New Roman"/>
            <w:noProof/>
          </w:rPr>
          <w:t>Hình 5.3:Test Case màn hình Salon App Mobile</w:t>
        </w:r>
        <w:r>
          <w:rPr>
            <w:noProof/>
            <w:webHidden/>
          </w:rPr>
          <w:tab/>
        </w:r>
        <w:r>
          <w:rPr>
            <w:noProof/>
            <w:webHidden/>
          </w:rPr>
          <w:fldChar w:fldCharType="begin"/>
        </w:r>
        <w:r>
          <w:rPr>
            <w:noProof/>
            <w:webHidden/>
          </w:rPr>
          <w:instrText xml:space="preserve"> PAGEREF _Toc183172161 \h </w:instrText>
        </w:r>
        <w:r>
          <w:rPr>
            <w:noProof/>
            <w:webHidden/>
          </w:rPr>
        </w:r>
        <w:r>
          <w:rPr>
            <w:noProof/>
            <w:webHidden/>
          </w:rPr>
          <w:fldChar w:fldCharType="separate"/>
        </w:r>
        <w:r>
          <w:rPr>
            <w:noProof/>
            <w:webHidden/>
          </w:rPr>
          <w:t>53</w:t>
        </w:r>
        <w:r>
          <w:rPr>
            <w:noProof/>
            <w:webHidden/>
          </w:rPr>
          <w:fldChar w:fldCharType="end"/>
        </w:r>
      </w:hyperlink>
    </w:p>
    <w:p w14:paraId="4D0539AB" w14:textId="3C947247" w:rsidR="00F5180E" w:rsidRDefault="00F5180E">
      <w:pPr>
        <w:pStyle w:val="TableofFigures"/>
        <w:tabs>
          <w:tab w:val="right" w:leader="dot" w:pos="8500"/>
        </w:tabs>
        <w:rPr>
          <w:rFonts w:asciiTheme="minorHAnsi" w:eastAsiaTheme="minorEastAsia" w:hAnsiTheme="minorHAnsi"/>
          <w:noProof/>
          <w:sz w:val="22"/>
        </w:rPr>
      </w:pPr>
      <w:hyperlink w:anchor="_Toc183172162" w:history="1">
        <w:r w:rsidRPr="0046261C">
          <w:rPr>
            <w:rStyle w:val="Hyperlink"/>
            <w:rFonts w:cs="Times New Roman"/>
            <w:noProof/>
          </w:rPr>
          <w:t>Hình 5.4:Test Case màn hình Customer App Mobile</w:t>
        </w:r>
        <w:r>
          <w:rPr>
            <w:noProof/>
            <w:webHidden/>
          </w:rPr>
          <w:tab/>
        </w:r>
        <w:r>
          <w:rPr>
            <w:noProof/>
            <w:webHidden/>
          </w:rPr>
          <w:fldChar w:fldCharType="begin"/>
        </w:r>
        <w:r>
          <w:rPr>
            <w:noProof/>
            <w:webHidden/>
          </w:rPr>
          <w:instrText xml:space="preserve"> PAGEREF _Toc183172162 \h </w:instrText>
        </w:r>
        <w:r>
          <w:rPr>
            <w:noProof/>
            <w:webHidden/>
          </w:rPr>
        </w:r>
        <w:r>
          <w:rPr>
            <w:noProof/>
            <w:webHidden/>
          </w:rPr>
          <w:fldChar w:fldCharType="separate"/>
        </w:r>
        <w:r>
          <w:rPr>
            <w:noProof/>
            <w:webHidden/>
          </w:rPr>
          <w:t>54</w:t>
        </w:r>
        <w:r>
          <w:rPr>
            <w:noProof/>
            <w:webHidden/>
          </w:rPr>
          <w:fldChar w:fldCharType="end"/>
        </w:r>
      </w:hyperlink>
    </w:p>
    <w:p w14:paraId="5C823EFE" w14:textId="359A5AE3" w:rsidR="00F5180E" w:rsidRDefault="00F5180E">
      <w:pPr>
        <w:pStyle w:val="TableofFigures"/>
        <w:tabs>
          <w:tab w:val="right" w:leader="dot" w:pos="8500"/>
        </w:tabs>
        <w:rPr>
          <w:rFonts w:asciiTheme="minorHAnsi" w:eastAsiaTheme="minorEastAsia" w:hAnsiTheme="minorHAnsi"/>
          <w:noProof/>
          <w:sz w:val="22"/>
        </w:rPr>
      </w:pPr>
      <w:hyperlink w:anchor="_Toc183172163" w:history="1">
        <w:r w:rsidRPr="0046261C">
          <w:rPr>
            <w:rStyle w:val="Hyperlink"/>
            <w:rFonts w:cs="Times New Roman"/>
            <w:noProof/>
          </w:rPr>
          <w:t>Hình 5.5:Log Bug màn hình Salon App Mobile</w:t>
        </w:r>
        <w:r>
          <w:rPr>
            <w:noProof/>
            <w:webHidden/>
          </w:rPr>
          <w:tab/>
        </w:r>
        <w:r>
          <w:rPr>
            <w:noProof/>
            <w:webHidden/>
          </w:rPr>
          <w:fldChar w:fldCharType="begin"/>
        </w:r>
        <w:r>
          <w:rPr>
            <w:noProof/>
            <w:webHidden/>
          </w:rPr>
          <w:instrText xml:space="preserve"> PAGEREF _Toc183172163 \h </w:instrText>
        </w:r>
        <w:r>
          <w:rPr>
            <w:noProof/>
            <w:webHidden/>
          </w:rPr>
        </w:r>
        <w:r>
          <w:rPr>
            <w:noProof/>
            <w:webHidden/>
          </w:rPr>
          <w:fldChar w:fldCharType="separate"/>
        </w:r>
        <w:r>
          <w:rPr>
            <w:noProof/>
            <w:webHidden/>
          </w:rPr>
          <w:t>55</w:t>
        </w:r>
        <w:r>
          <w:rPr>
            <w:noProof/>
            <w:webHidden/>
          </w:rPr>
          <w:fldChar w:fldCharType="end"/>
        </w:r>
      </w:hyperlink>
    </w:p>
    <w:p w14:paraId="0BB7895E" w14:textId="38421268" w:rsidR="00F5180E" w:rsidRDefault="00F5180E">
      <w:pPr>
        <w:pStyle w:val="TableofFigures"/>
        <w:tabs>
          <w:tab w:val="right" w:leader="dot" w:pos="8500"/>
        </w:tabs>
        <w:rPr>
          <w:rFonts w:asciiTheme="minorHAnsi" w:eastAsiaTheme="minorEastAsia" w:hAnsiTheme="minorHAnsi"/>
          <w:noProof/>
          <w:sz w:val="22"/>
        </w:rPr>
      </w:pPr>
      <w:hyperlink w:anchor="_Toc183172164" w:history="1">
        <w:r w:rsidRPr="0046261C">
          <w:rPr>
            <w:rStyle w:val="Hyperlink"/>
            <w:rFonts w:cs="Times New Roman"/>
            <w:noProof/>
          </w:rPr>
          <w:t>Hình 5.6:Log Bug màn hình Customer App Mobile</w:t>
        </w:r>
        <w:r>
          <w:rPr>
            <w:noProof/>
            <w:webHidden/>
          </w:rPr>
          <w:tab/>
        </w:r>
        <w:r>
          <w:rPr>
            <w:noProof/>
            <w:webHidden/>
          </w:rPr>
          <w:fldChar w:fldCharType="begin"/>
        </w:r>
        <w:r>
          <w:rPr>
            <w:noProof/>
            <w:webHidden/>
          </w:rPr>
          <w:instrText xml:space="preserve"> PAGEREF _Toc183172164 \h </w:instrText>
        </w:r>
        <w:r>
          <w:rPr>
            <w:noProof/>
            <w:webHidden/>
          </w:rPr>
        </w:r>
        <w:r>
          <w:rPr>
            <w:noProof/>
            <w:webHidden/>
          </w:rPr>
          <w:fldChar w:fldCharType="separate"/>
        </w:r>
        <w:r>
          <w:rPr>
            <w:noProof/>
            <w:webHidden/>
          </w:rPr>
          <w:t>56</w:t>
        </w:r>
        <w:r>
          <w:rPr>
            <w:noProof/>
            <w:webHidden/>
          </w:rPr>
          <w:fldChar w:fldCharType="end"/>
        </w:r>
      </w:hyperlink>
    </w:p>
    <w:p w14:paraId="764FC89B" w14:textId="7D1C7760" w:rsidR="00382487" w:rsidRPr="005C5642" w:rsidRDefault="00EC0E63" w:rsidP="00382487">
      <w:pPr>
        <w:rPr>
          <w:rFonts w:cs="Times New Roman"/>
        </w:rPr>
      </w:pPr>
      <w:r w:rsidRPr="005C5642">
        <w:rPr>
          <w:rFonts w:cs="Times New Roman"/>
        </w:rPr>
        <w:fldChar w:fldCharType="end"/>
      </w:r>
    </w:p>
    <w:p w14:paraId="59432394" w14:textId="7FB8D77A" w:rsidR="00382487" w:rsidRPr="005C5642" w:rsidRDefault="00382487" w:rsidP="00382487">
      <w:pPr>
        <w:rPr>
          <w:rFonts w:cs="Times New Roman"/>
        </w:rPr>
      </w:pPr>
    </w:p>
    <w:p w14:paraId="712F670B" w14:textId="4290F76C" w:rsidR="00382487" w:rsidRPr="005C5642" w:rsidRDefault="00382487" w:rsidP="00382487">
      <w:pPr>
        <w:rPr>
          <w:rFonts w:cs="Times New Roman"/>
        </w:rPr>
      </w:pPr>
    </w:p>
    <w:p w14:paraId="4E70CFC3" w14:textId="58DF4A66" w:rsidR="00382487" w:rsidRPr="005C5642" w:rsidRDefault="00382487" w:rsidP="00382487">
      <w:pPr>
        <w:rPr>
          <w:rFonts w:cs="Times New Roman"/>
        </w:rPr>
      </w:pPr>
    </w:p>
    <w:p w14:paraId="09360DBD" w14:textId="79B9C799" w:rsidR="00382487" w:rsidRPr="005C5642" w:rsidRDefault="00382487" w:rsidP="00382487">
      <w:pPr>
        <w:rPr>
          <w:rFonts w:cs="Times New Roman"/>
        </w:rPr>
      </w:pPr>
    </w:p>
    <w:p w14:paraId="672B44C5" w14:textId="01FA3414" w:rsidR="00382487" w:rsidRPr="005C5642" w:rsidRDefault="00382487" w:rsidP="00382487">
      <w:pPr>
        <w:rPr>
          <w:rFonts w:cs="Times New Roman"/>
        </w:rPr>
      </w:pPr>
    </w:p>
    <w:p w14:paraId="76AC9610" w14:textId="5605E9DC" w:rsidR="00382487" w:rsidRPr="005C5642" w:rsidRDefault="00382487" w:rsidP="00382487">
      <w:pPr>
        <w:rPr>
          <w:rFonts w:cs="Times New Roman"/>
        </w:rPr>
      </w:pPr>
    </w:p>
    <w:p w14:paraId="3BE98C0B" w14:textId="09AE43C9" w:rsidR="00382487" w:rsidRPr="005C5642" w:rsidRDefault="00382487" w:rsidP="00382487">
      <w:pPr>
        <w:rPr>
          <w:rFonts w:cs="Times New Roman"/>
        </w:rPr>
      </w:pPr>
    </w:p>
    <w:p w14:paraId="7D6B3BED" w14:textId="15E6DEFF" w:rsidR="00382487" w:rsidRPr="005C5642" w:rsidRDefault="00382487" w:rsidP="00382487">
      <w:pPr>
        <w:rPr>
          <w:rFonts w:cs="Times New Roman"/>
        </w:rPr>
      </w:pPr>
    </w:p>
    <w:p w14:paraId="55AE24F8" w14:textId="39C4692C" w:rsidR="00312821" w:rsidRPr="005C5642" w:rsidRDefault="00312821" w:rsidP="00382487">
      <w:pPr>
        <w:rPr>
          <w:rFonts w:cs="Times New Roman"/>
        </w:rPr>
      </w:pPr>
    </w:p>
    <w:p w14:paraId="3F0396AD" w14:textId="57BDC15F" w:rsidR="000D1845" w:rsidRPr="005C5642" w:rsidRDefault="000D1845" w:rsidP="00382487">
      <w:pPr>
        <w:rPr>
          <w:rFonts w:cs="Times New Roman"/>
        </w:rPr>
      </w:pPr>
    </w:p>
    <w:p w14:paraId="25B02FE8" w14:textId="5635EF15" w:rsidR="000D1845" w:rsidRPr="005C5642" w:rsidRDefault="000D1845" w:rsidP="00382487">
      <w:pPr>
        <w:rPr>
          <w:rFonts w:cs="Times New Roman"/>
        </w:rPr>
      </w:pPr>
    </w:p>
    <w:p w14:paraId="6E21D444" w14:textId="0B7EA0CF" w:rsidR="000D1845" w:rsidRDefault="000D1845" w:rsidP="00382487">
      <w:pPr>
        <w:rPr>
          <w:rFonts w:cs="Times New Roman"/>
        </w:rPr>
      </w:pPr>
    </w:p>
    <w:p w14:paraId="13EBD0F6" w14:textId="533E8EDB" w:rsidR="007640E4" w:rsidRDefault="007640E4" w:rsidP="00382487">
      <w:pPr>
        <w:rPr>
          <w:rFonts w:cs="Times New Roman"/>
        </w:rPr>
      </w:pPr>
    </w:p>
    <w:p w14:paraId="21FB369C" w14:textId="417A92C7" w:rsidR="007640E4" w:rsidRDefault="007640E4" w:rsidP="00382487">
      <w:pPr>
        <w:rPr>
          <w:rFonts w:cs="Times New Roman"/>
        </w:rPr>
      </w:pPr>
    </w:p>
    <w:p w14:paraId="165DA13B" w14:textId="3F4AAF3C" w:rsidR="007640E4" w:rsidRDefault="007640E4" w:rsidP="00382487">
      <w:pPr>
        <w:rPr>
          <w:rFonts w:cs="Times New Roman"/>
        </w:rPr>
      </w:pPr>
    </w:p>
    <w:p w14:paraId="2F315A01" w14:textId="74BF84A2" w:rsidR="007640E4" w:rsidRDefault="007640E4" w:rsidP="00382487">
      <w:pPr>
        <w:rPr>
          <w:rFonts w:cs="Times New Roman"/>
        </w:rPr>
      </w:pPr>
    </w:p>
    <w:p w14:paraId="72502C97" w14:textId="20744AC2" w:rsidR="007640E4" w:rsidRDefault="007640E4" w:rsidP="00382487">
      <w:pPr>
        <w:rPr>
          <w:rFonts w:cs="Times New Roman"/>
        </w:rPr>
      </w:pPr>
    </w:p>
    <w:p w14:paraId="2864B059" w14:textId="4BF5033F" w:rsidR="007640E4" w:rsidRDefault="007640E4" w:rsidP="00382487">
      <w:pPr>
        <w:rPr>
          <w:rFonts w:cs="Times New Roman"/>
        </w:rPr>
      </w:pPr>
    </w:p>
    <w:p w14:paraId="118A7091" w14:textId="7746F40F" w:rsidR="007640E4" w:rsidRDefault="007640E4" w:rsidP="00382487">
      <w:pPr>
        <w:rPr>
          <w:rFonts w:cs="Times New Roman"/>
        </w:rPr>
      </w:pPr>
    </w:p>
    <w:p w14:paraId="780DCA79" w14:textId="4DBC7001" w:rsidR="007640E4" w:rsidRDefault="007640E4" w:rsidP="00382487">
      <w:pPr>
        <w:rPr>
          <w:rFonts w:cs="Times New Roman"/>
        </w:rPr>
      </w:pPr>
    </w:p>
    <w:p w14:paraId="5121A975" w14:textId="1D0BBCF7" w:rsidR="007640E4" w:rsidRDefault="007640E4" w:rsidP="00382487">
      <w:pPr>
        <w:rPr>
          <w:rFonts w:cs="Times New Roman"/>
        </w:rPr>
      </w:pPr>
    </w:p>
    <w:p w14:paraId="665D0A2C" w14:textId="2260E6D0" w:rsidR="007640E4" w:rsidRDefault="007640E4" w:rsidP="00382487">
      <w:pPr>
        <w:rPr>
          <w:rFonts w:cs="Times New Roman"/>
        </w:rPr>
      </w:pPr>
    </w:p>
    <w:p w14:paraId="7A83823D" w14:textId="7DE83143" w:rsidR="007640E4" w:rsidRDefault="007640E4" w:rsidP="00382487">
      <w:pPr>
        <w:rPr>
          <w:rFonts w:cs="Times New Roman"/>
        </w:rPr>
      </w:pPr>
    </w:p>
    <w:p w14:paraId="4FB6C808" w14:textId="426EA71C" w:rsidR="00AE3DF0" w:rsidRDefault="00AE3DF0" w:rsidP="00382487">
      <w:pPr>
        <w:rPr>
          <w:rFonts w:cs="Times New Roman"/>
        </w:rPr>
      </w:pPr>
    </w:p>
    <w:p w14:paraId="2A0DA33B" w14:textId="77777777" w:rsidR="00AE3DF0" w:rsidRPr="005C5642" w:rsidRDefault="00AE3DF0" w:rsidP="00382487">
      <w:pPr>
        <w:rPr>
          <w:rFonts w:cs="Times New Roman"/>
        </w:rPr>
      </w:pPr>
    </w:p>
    <w:p w14:paraId="3B5A644D" w14:textId="70BF8D93" w:rsidR="00293ABE" w:rsidRPr="005C5642" w:rsidRDefault="00293ABE" w:rsidP="007066D3">
      <w:pPr>
        <w:pStyle w:val="Heading1"/>
        <w:jc w:val="center"/>
        <w:rPr>
          <w:rFonts w:ascii="Times New Roman" w:hAnsi="Times New Roman" w:cs="Times New Roman"/>
          <w:b/>
          <w:szCs w:val="24"/>
        </w:rPr>
      </w:pPr>
      <w:bookmarkStart w:id="8" w:name="_Toc168161478"/>
      <w:bookmarkStart w:id="9" w:name="_Toc168163808"/>
      <w:bookmarkStart w:id="10" w:name="_Toc179544388"/>
      <w:bookmarkStart w:id="11" w:name="_Toc179545113"/>
      <w:bookmarkStart w:id="12" w:name="_Toc183172167"/>
      <w:r w:rsidRPr="005C5642">
        <w:rPr>
          <w:rFonts w:ascii="Times New Roman" w:hAnsi="Times New Roman" w:cs="Times New Roman"/>
          <w:b/>
          <w:szCs w:val="24"/>
        </w:rPr>
        <w:t>LỜI CẢM ƠN</w:t>
      </w:r>
      <w:bookmarkEnd w:id="4"/>
      <w:bookmarkEnd w:id="8"/>
      <w:bookmarkEnd w:id="9"/>
      <w:bookmarkEnd w:id="10"/>
      <w:bookmarkEnd w:id="11"/>
      <w:bookmarkEnd w:id="12"/>
    </w:p>
    <w:p w14:paraId="15C6B26B" w14:textId="77777777" w:rsidR="00293ABE" w:rsidRPr="005C5642" w:rsidRDefault="00293ABE" w:rsidP="004D5D0A">
      <w:pPr>
        <w:rPr>
          <w:rFonts w:cs="Times New Roman"/>
          <w:b/>
          <w:sz w:val="28"/>
        </w:rPr>
      </w:pPr>
    </w:p>
    <w:p w14:paraId="02B7818D" w14:textId="3A29C71F" w:rsidR="00293ABE" w:rsidRPr="005C5642" w:rsidRDefault="00293ABE" w:rsidP="004D5D0A">
      <w:pPr>
        <w:rPr>
          <w:rFonts w:cs="Times New Roman"/>
          <w:bCs/>
          <w:szCs w:val="26"/>
        </w:rPr>
      </w:pPr>
      <w:r w:rsidRPr="005C5642">
        <w:rPr>
          <w:rFonts w:cs="Times New Roman"/>
          <w:bCs/>
          <w:szCs w:val="26"/>
        </w:rPr>
        <w:t>Qua thờ</w:t>
      </w:r>
      <w:r w:rsidR="00094452" w:rsidRPr="005C5642">
        <w:rPr>
          <w:rFonts w:cs="Times New Roman"/>
          <w:bCs/>
          <w:szCs w:val="26"/>
        </w:rPr>
        <w:t>i gian 10</w:t>
      </w:r>
      <w:r w:rsidRPr="005C5642">
        <w:rPr>
          <w:rFonts w:cs="Times New Roman"/>
          <w:bCs/>
          <w:szCs w:val="26"/>
        </w:rPr>
        <w:t xml:space="preserve"> tuần học theo kế hoạch của Trường Cao Đẳng Công Nghệ Thủ Đức, em đã được học hỏi và nâng cao các kỹ năng kiểm thử cần thiết, tiếp xúc trực </w:t>
      </w:r>
      <w:r w:rsidRPr="005C5642">
        <w:rPr>
          <w:rFonts w:cs="Times New Roman"/>
          <w:bCs/>
          <w:szCs w:val="26"/>
        </w:rPr>
        <w:lastRenderedPageBreak/>
        <w:t>tiếp với các công việc</w:t>
      </w:r>
      <w:r w:rsidR="004D5D0A" w:rsidRPr="005C5642">
        <w:rPr>
          <w:rFonts w:cs="Times New Roman"/>
          <w:bCs/>
          <w:szCs w:val="26"/>
        </w:rPr>
        <w:t>, học tập</w:t>
      </w:r>
      <w:r w:rsidRPr="005C5642">
        <w:rPr>
          <w:rFonts w:cs="Times New Roman"/>
          <w:bCs/>
          <w:szCs w:val="26"/>
        </w:rPr>
        <w:t xml:space="preserve"> </w:t>
      </w:r>
      <w:r w:rsidR="004D5D0A" w:rsidRPr="005C5642">
        <w:rPr>
          <w:rFonts w:cs="Times New Roman"/>
          <w:bCs/>
          <w:szCs w:val="26"/>
        </w:rPr>
        <w:t>và</w:t>
      </w:r>
      <w:r w:rsidRPr="005C5642">
        <w:rPr>
          <w:rFonts w:cs="Times New Roman"/>
          <w:bCs/>
          <w:szCs w:val="26"/>
        </w:rPr>
        <w:t xml:space="preserve"> áp dụng các kiến thức đã học vào</w:t>
      </w:r>
      <w:r w:rsidR="004D5D0A" w:rsidRPr="005C5642">
        <w:rPr>
          <w:rFonts w:cs="Times New Roman"/>
          <w:bCs/>
          <w:szCs w:val="26"/>
        </w:rPr>
        <w:t xml:space="preserve"> các</w:t>
      </w:r>
      <w:r w:rsidRPr="005C5642">
        <w:rPr>
          <w:rFonts w:cs="Times New Roman"/>
          <w:bCs/>
          <w:szCs w:val="26"/>
        </w:rPr>
        <w:t xml:space="preserve"> công việc</w:t>
      </w:r>
      <w:r w:rsidR="004D5D0A" w:rsidRPr="005C5642">
        <w:rPr>
          <w:rFonts w:cs="Times New Roman"/>
          <w:bCs/>
          <w:szCs w:val="26"/>
        </w:rPr>
        <w:t>, học tập</w:t>
      </w:r>
      <w:r w:rsidRPr="005C5642">
        <w:rPr>
          <w:rFonts w:cs="Times New Roman"/>
          <w:bCs/>
          <w:szCs w:val="26"/>
        </w:rPr>
        <w:t>.</w:t>
      </w:r>
    </w:p>
    <w:p w14:paraId="54F1A70F" w14:textId="77777777" w:rsidR="00293ABE" w:rsidRPr="005C5642" w:rsidRDefault="00293ABE" w:rsidP="004D5D0A">
      <w:pPr>
        <w:rPr>
          <w:rFonts w:cs="Times New Roman"/>
          <w:bCs/>
          <w:szCs w:val="26"/>
        </w:rPr>
      </w:pPr>
    </w:p>
    <w:p w14:paraId="55A2C411" w14:textId="5477CD06" w:rsidR="00293ABE" w:rsidRPr="005C5642" w:rsidRDefault="00293ABE" w:rsidP="004D5D0A">
      <w:pPr>
        <w:rPr>
          <w:rFonts w:cs="Times New Roman"/>
          <w:bCs/>
          <w:szCs w:val="26"/>
        </w:rPr>
      </w:pPr>
      <w:r w:rsidRPr="005C5642">
        <w:rPr>
          <w:rFonts w:cs="Times New Roman"/>
          <w:bCs/>
          <w:szCs w:val="26"/>
        </w:rPr>
        <w:t xml:space="preserve">Nhờ sự hướng dẫn tận tình của Giảng viên Phan Gia Phước tại </w:t>
      </w:r>
      <w:r w:rsidR="004D5D0A" w:rsidRPr="005C5642">
        <w:rPr>
          <w:rFonts w:cs="Times New Roman"/>
          <w:bCs/>
          <w:szCs w:val="26"/>
        </w:rPr>
        <w:t>lớp</w:t>
      </w:r>
      <w:r w:rsidRPr="005C5642">
        <w:rPr>
          <w:rFonts w:cs="Times New Roman"/>
          <w:bCs/>
          <w:szCs w:val="26"/>
        </w:rPr>
        <w:t xml:space="preserve"> đã tạo điều kiện để em có thể tiếp xúc trực tiếp với những công việc</w:t>
      </w:r>
      <w:r w:rsidR="004D5D0A" w:rsidRPr="005C5642">
        <w:rPr>
          <w:rFonts w:cs="Times New Roman"/>
          <w:bCs/>
          <w:szCs w:val="26"/>
        </w:rPr>
        <w:t>, bài tập có</w:t>
      </w:r>
      <w:r w:rsidRPr="005C5642">
        <w:rPr>
          <w:rFonts w:cs="Times New Roman"/>
          <w:bCs/>
          <w:szCs w:val="26"/>
        </w:rPr>
        <w:t xml:space="preserve"> liên quan tới </w:t>
      </w:r>
      <w:r w:rsidR="004D5D0A" w:rsidRPr="005C5642">
        <w:rPr>
          <w:rFonts w:cs="Times New Roman"/>
          <w:bCs/>
          <w:szCs w:val="26"/>
        </w:rPr>
        <w:t>môn chuyên ngành</w:t>
      </w:r>
      <w:r w:rsidRPr="005C5642">
        <w:rPr>
          <w:rFonts w:cs="Times New Roman"/>
          <w:bCs/>
          <w:szCs w:val="26"/>
        </w:rPr>
        <w:t xml:space="preserve"> </w:t>
      </w:r>
      <w:r w:rsidR="004D5D0A" w:rsidRPr="005C5642">
        <w:rPr>
          <w:rFonts w:cs="Times New Roman"/>
          <w:bCs/>
          <w:szCs w:val="26"/>
        </w:rPr>
        <w:t>Kiểm thử</w:t>
      </w:r>
      <w:r w:rsidRPr="005C5642">
        <w:rPr>
          <w:rFonts w:cs="Times New Roman"/>
          <w:bCs/>
          <w:szCs w:val="26"/>
        </w:rPr>
        <w:t xml:space="preserve"> của em, trao dồi thêm nhiều kiến thức có ích cho bản thân.</w:t>
      </w:r>
      <w:r w:rsidR="004D5D0A" w:rsidRPr="005C5642">
        <w:rPr>
          <w:rFonts w:cs="Times New Roman"/>
          <w:bCs/>
          <w:szCs w:val="26"/>
        </w:rPr>
        <w:t xml:space="preserve"> E</w:t>
      </w:r>
      <w:r w:rsidRPr="005C5642">
        <w:rPr>
          <w:rFonts w:cs="Times New Roman"/>
          <w:bCs/>
          <w:szCs w:val="26"/>
        </w:rPr>
        <w:t xml:space="preserve">m xin cảm ơn thầy </w:t>
      </w:r>
      <w:r w:rsidR="004D5D0A" w:rsidRPr="005C5642">
        <w:rPr>
          <w:rFonts w:cs="Times New Roman"/>
          <w:bCs/>
          <w:szCs w:val="26"/>
        </w:rPr>
        <w:t xml:space="preserve">Phan Gia Phước </w:t>
      </w:r>
      <w:r w:rsidRPr="005C5642">
        <w:rPr>
          <w:rFonts w:cs="Times New Roman"/>
          <w:bCs/>
          <w:szCs w:val="26"/>
        </w:rPr>
        <w:t xml:space="preserve">là giáo viên </w:t>
      </w:r>
      <w:r w:rsidR="004D5D0A" w:rsidRPr="005C5642">
        <w:rPr>
          <w:rFonts w:cs="Times New Roman"/>
          <w:bCs/>
          <w:szCs w:val="26"/>
        </w:rPr>
        <w:t xml:space="preserve">giảng dạy lớp </w:t>
      </w:r>
      <w:r w:rsidRPr="005C5642">
        <w:rPr>
          <w:rFonts w:cs="Times New Roman"/>
          <w:bCs/>
          <w:szCs w:val="26"/>
        </w:rPr>
        <w:t>của em, luôn đồng hành và hỗ trợ em</w:t>
      </w:r>
      <w:r w:rsidR="004D5D0A" w:rsidRPr="005C5642">
        <w:rPr>
          <w:rFonts w:cs="Times New Roman"/>
          <w:bCs/>
          <w:szCs w:val="26"/>
        </w:rPr>
        <w:t xml:space="preserve"> và nhóm em</w:t>
      </w:r>
      <w:r w:rsidRPr="005C5642">
        <w:rPr>
          <w:rFonts w:cs="Times New Roman"/>
          <w:bCs/>
          <w:szCs w:val="26"/>
        </w:rPr>
        <w:t xml:space="preserve"> trong suốt quá trình thực tập.</w:t>
      </w:r>
    </w:p>
    <w:p w14:paraId="604893F2" w14:textId="77777777" w:rsidR="00293ABE" w:rsidRPr="005C5642" w:rsidRDefault="00293ABE" w:rsidP="004D5D0A">
      <w:pPr>
        <w:rPr>
          <w:rFonts w:cs="Times New Roman"/>
          <w:bCs/>
          <w:szCs w:val="26"/>
        </w:rPr>
      </w:pPr>
    </w:p>
    <w:p w14:paraId="5B608799" w14:textId="1CEF9426" w:rsidR="00293ABE" w:rsidRPr="005C5642" w:rsidRDefault="004D5D0A" w:rsidP="004D5D0A">
      <w:pPr>
        <w:rPr>
          <w:rFonts w:cs="Times New Roman"/>
          <w:bCs/>
          <w:szCs w:val="26"/>
        </w:rPr>
      </w:pPr>
      <w:r w:rsidRPr="005C5642">
        <w:rPr>
          <w:rFonts w:cs="Times New Roman"/>
          <w:bCs/>
          <w:szCs w:val="26"/>
        </w:rPr>
        <w:t xml:space="preserve">Em </w:t>
      </w:r>
      <w:r w:rsidR="00293ABE" w:rsidRPr="005C5642">
        <w:rPr>
          <w:rFonts w:cs="Times New Roman"/>
          <w:bCs/>
          <w:szCs w:val="26"/>
        </w:rPr>
        <w:t>tin chắc rằng những gì học được ở môi trường này sẽ là bước đầu để em có những định hướng phù hợp hơn với nghề nghiệp trong tương lai.</w:t>
      </w:r>
    </w:p>
    <w:p w14:paraId="213EECDF" w14:textId="77777777" w:rsidR="00293ABE" w:rsidRPr="005C5642" w:rsidRDefault="00293ABE" w:rsidP="004D5D0A">
      <w:pPr>
        <w:rPr>
          <w:rFonts w:cs="Times New Roman"/>
          <w:bCs/>
          <w:szCs w:val="26"/>
        </w:rPr>
      </w:pPr>
    </w:p>
    <w:p w14:paraId="0611FD42" w14:textId="3608B119" w:rsidR="00293ABE" w:rsidRPr="005C5642" w:rsidRDefault="00293ABE" w:rsidP="004D5D0A">
      <w:pPr>
        <w:rPr>
          <w:rFonts w:cs="Times New Roman"/>
          <w:bCs/>
          <w:szCs w:val="26"/>
        </w:rPr>
      </w:pPr>
      <w:r w:rsidRPr="005C5642">
        <w:rPr>
          <w:rFonts w:cs="Times New Roman"/>
          <w:bCs/>
          <w:szCs w:val="26"/>
        </w:rPr>
        <w:t xml:space="preserve">Do thời gian và kiến thức chuyên môn còn hạn chế nên bài báo cáo của em không thể tránh khỏi những thiếu sót. Đồng thời báo cáo là kết quả của một quá trình tổng kết, thu thập kết quả từ những bài học rút từ trong quá trình </w:t>
      </w:r>
      <w:r w:rsidR="004D5D0A" w:rsidRPr="005C5642">
        <w:rPr>
          <w:rFonts w:cs="Times New Roman"/>
          <w:bCs/>
          <w:szCs w:val="26"/>
        </w:rPr>
        <w:t xml:space="preserve">học tập </w:t>
      </w:r>
      <w:r w:rsidRPr="005C5642">
        <w:rPr>
          <w:rFonts w:cs="Times New Roman"/>
          <w:bCs/>
          <w:szCs w:val="26"/>
        </w:rPr>
        <w:t>và làm việc của chúng em. Em mong nhận được sự chỉ bảo, góp ý cũng như phê bình của Thầy để bài báo cáo được hoàn thiện hơn.</w:t>
      </w:r>
    </w:p>
    <w:p w14:paraId="6176DDBE" w14:textId="141B5BF9" w:rsidR="005C196B" w:rsidRPr="005C5642" w:rsidRDefault="00293ABE" w:rsidP="004D5D0A">
      <w:pPr>
        <w:rPr>
          <w:rFonts w:cs="Times New Roman"/>
          <w:bCs/>
          <w:sz w:val="28"/>
        </w:rPr>
      </w:pPr>
      <w:r w:rsidRPr="005C5642">
        <w:rPr>
          <w:rFonts w:cs="Times New Roman"/>
          <w:bCs/>
          <w:sz w:val="28"/>
        </w:rPr>
        <w:br w:type="page"/>
      </w:r>
    </w:p>
    <w:p w14:paraId="228AC7CA" w14:textId="2104C91A" w:rsidR="00EF3433" w:rsidRPr="005C5642" w:rsidRDefault="00EF3433" w:rsidP="007066D3">
      <w:pPr>
        <w:pStyle w:val="Heading1"/>
        <w:jc w:val="center"/>
        <w:rPr>
          <w:rFonts w:ascii="Times New Roman" w:hAnsi="Times New Roman" w:cs="Times New Roman"/>
          <w:b/>
          <w:bCs/>
        </w:rPr>
      </w:pPr>
      <w:bookmarkStart w:id="13" w:name="_Toc168161479"/>
      <w:bookmarkStart w:id="14" w:name="_Toc168163809"/>
      <w:bookmarkStart w:id="15" w:name="_Toc179544389"/>
      <w:bookmarkStart w:id="16" w:name="_Toc179545114"/>
      <w:bookmarkStart w:id="17" w:name="_Toc183172168"/>
      <w:r w:rsidRPr="005C5642">
        <w:rPr>
          <w:rFonts w:ascii="Times New Roman" w:hAnsi="Times New Roman" w:cs="Times New Roman"/>
          <w:b/>
          <w:bCs/>
        </w:rPr>
        <w:lastRenderedPageBreak/>
        <w:t>PHẦN NỘI DUNG</w:t>
      </w:r>
      <w:bookmarkEnd w:id="13"/>
      <w:bookmarkEnd w:id="14"/>
      <w:bookmarkEnd w:id="15"/>
      <w:bookmarkEnd w:id="16"/>
      <w:bookmarkEnd w:id="17"/>
    </w:p>
    <w:p w14:paraId="5B25E4D7" w14:textId="785150DB" w:rsidR="004D5D0A" w:rsidRPr="005C5642" w:rsidRDefault="004D5D0A" w:rsidP="0001304D">
      <w:pPr>
        <w:pStyle w:val="Heading1"/>
        <w:rPr>
          <w:rFonts w:ascii="Times New Roman" w:hAnsi="Times New Roman" w:cs="Times New Roman"/>
          <w:b/>
          <w:bCs/>
        </w:rPr>
      </w:pPr>
      <w:bookmarkStart w:id="18" w:name="_Toc168161480"/>
      <w:bookmarkStart w:id="19" w:name="_Toc168163810"/>
      <w:bookmarkStart w:id="20" w:name="_Toc179544390"/>
      <w:bookmarkStart w:id="21" w:name="_Toc179545115"/>
      <w:bookmarkStart w:id="22" w:name="_Toc183172169"/>
      <w:r w:rsidRPr="005C5642">
        <w:rPr>
          <w:rFonts w:ascii="Times New Roman" w:hAnsi="Times New Roman" w:cs="Times New Roman"/>
          <w:b/>
          <w:bCs/>
        </w:rPr>
        <w:t>Chương 1: Lý thuyết về kiểm thử Phần mềm</w:t>
      </w:r>
      <w:bookmarkEnd w:id="18"/>
      <w:bookmarkEnd w:id="19"/>
      <w:bookmarkEnd w:id="20"/>
      <w:bookmarkEnd w:id="21"/>
      <w:bookmarkEnd w:id="22"/>
    </w:p>
    <w:p w14:paraId="2D4E5BE3" w14:textId="7CBF016D" w:rsidR="004D5D0A" w:rsidRPr="005C5642" w:rsidRDefault="004D5D0A" w:rsidP="0001304D">
      <w:pPr>
        <w:pStyle w:val="Heading2"/>
        <w:rPr>
          <w:rFonts w:ascii="Times New Roman" w:hAnsi="Times New Roman" w:cs="Times New Roman"/>
          <w:b/>
          <w:bCs/>
        </w:rPr>
      </w:pPr>
      <w:bookmarkStart w:id="23" w:name="_Toc168161481"/>
      <w:bookmarkStart w:id="24" w:name="_Toc168163811"/>
      <w:bookmarkStart w:id="25" w:name="_Toc179544391"/>
      <w:bookmarkStart w:id="26" w:name="_Toc179545116"/>
      <w:bookmarkStart w:id="27" w:name="_Toc183172170"/>
      <w:r w:rsidRPr="005C5642">
        <w:rPr>
          <w:rFonts w:ascii="Times New Roman" w:hAnsi="Times New Roman" w:cs="Times New Roman"/>
          <w:b/>
          <w:bCs/>
        </w:rPr>
        <w:t>1.1.</w:t>
      </w:r>
      <w:r w:rsidR="00094452" w:rsidRPr="005C5642">
        <w:rPr>
          <w:rFonts w:ascii="Times New Roman" w:hAnsi="Times New Roman" w:cs="Times New Roman"/>
          <w:b/>
          <w:bCs/>
        </w:rPr>
        <w:t xml:space="preserve"> </w:t>
      </w:r>
      <w:r w:rsidRPr="005C5642">
        <w:rPr>
          <w:rFonts w:ascii="Times New Roman" w:hAnsi="Times New Roman" w:cs="Times New Roman"/>
          <w:b/>
          <w:bCs/>
        </w:rPr>
        <w:t>Bảy chân lý kiểm thử</w:t>
      </w:r>
      <w:bookmarkEnd w:id="23"/>
      <w:bookmarkEnd w:id="24"/>
      <w:bookmarkEnd w:id="25"/>
      <w:bookmarkEnd w:id="26"/>
      <w:bookmarkEnd w:id="27"/>
    </w:p>
    <w:p w14:paraId="000A1807" w14:textId="2259D28B" w:rsidR="00212CA4" w:rsidRPr="005C5642" w:rsidRDefault="00212CA4" w:rsidP="00863C16">
      <w:pPr>
        <w:pStyle w:val="ListParagraph"/>
        <w:numPr>
          <w:ilvl w:val="0"/>
          <w:numId w:val="9"/>
        </w:numPr>
        <w:rPr>
          <w:rFonts w:eastAsia="Times New Roman" w:cs="Times New Roman"/>
          <w:szCs w:val="26"/>
        </w:rPr>
      </w:pPr>
      <w:r w:rsidRPr="005C5642">
        <w:rPr>
          <w:rFonts w:eastAsia="Times New Roman" w:cs="Times New Roman"/>
          <w:b/>
          <w:bCs/>
          <w:szCs w:val="26"/>
        </w:rPr>
        <w:t>Kiểm thử không thể chứng minh phần mềm không có lỗi</w:t>
      </w:r>
      <w:r w:rsidRPr="005C5642">
        <w:rPr>
          <w:rFonts w:eastAsia="Times New Roman" w:cs="Times New Roman"/>
          <w:szCs w:val="26"/>
        </w:rPr>
        <w:t>:</w:t>
      </w:r>
    </w:p>
    <w:p w14:paraId="1E487E8A" w14:textId="77777777" w:rsidR="00212CA4" w:rsidRPr="005C5642" w:rsidRDefault="00212CA4" w:rsidP="00863C16">
      <w:pPr>
        <w:numPr>
          <w:ilvl w:val="0"/>
          <w:numId w:val="2"/>
        </w:numPr>
        <w:rPr>
          <w:rFonts w:eastAsia="Times New Roman" w:cs="Times New Roman"/>
          <w:szCs w:val="26"/>
        </w:rPr>
      </w:pPr>
      <w:r w:rsidRPr="005C5642">
        <w:rPr>
          <w:rFonts w:eastAsia="Times New Roman" w:cs="Times New Roman"/>
          <w:szCs w:val="26"/>
        </w:rPr>
        <w:t>Không thể kiểm thử toàn bộ phần mềm để đảm bảo không còn lỗi nào tồn tại. Kiểm thử chỉ có thể giúp phát hiện ra lỗi, nhưng không thể chứng minh được phần mềm hoàn toàn không có lỗi.</w:t>
      </w:r>
    </w:p>
    <w:p w14:paraId="5E2B3E3D" w14:textId="75946E79" w:rsidR="00212CA4" w:rsidRPr="005C5642" w:rsidRDefault="00212CA4" w:rsidP="00863C16">
      <w:pPr>
        <w:pStyle w:val="ListParagraph"/>
        <w:numPr>
          <w:ilvl w:val="0"/>
          <w:numId w:val="9"/>
        </w:numPr>
        <w:rPr>
          <w:rFonts w:eastAsia="Times New Roman" w:cs="Times New Roman"/>
          <w:szCs w:val="26"/>
        </w:rPr>
      </w:pPr>
      <w:r w:rsidRPr="005C5642">
        <w:rPr>
          <w:rFonts w:eastAsia="Times New Roman" w:cs="Times New Roman"/>
          <w:b/>
          <w:bCs/>
          <w:szCs w:val="26"/>
        </w:rPr>
        <w:t>Kiểm thử toàn diện là không thể</w:t>
      </w:r>
      <w:r w:rsidRPr="005C5642">
        <w:rPr>
          <w:rFonts w:eastAsia="Times New Roman" w:cs="Times New Roman"/>
          <w:szCs w:val="26"/>
        </w:rPr>
        <w:t>:</w:t>
      </w:r>
    </w:p>
    <w:p w14:paraId="3BFF83ED" w14:textId="77777777" w:rsidR="00212CA4" w:rsidRPr="005C5642" w:rsidRDefault="00212CA4" w:rsidP="00863C16">
      <w:pPr>
        <w:numPr>
          <w:ilvl w:val="0"/>
          <w:numId w:val="3"/>
        </w:numPr>
        <w:rPr>
          <w:rFonts w:eastAsia="Times New Roman" w:cs="Times New Roman"/>
          <w:szCs w:val="26"/>
        </w:rPr>
      </w:pPr>
      <w:r w:rsidRPr="005C5642">
        <w:rPr>
          <w:rFonts w:eastAsia="Times New Roman" w:cs="Times New Roman"/>
          <w:szCs w:val="26"/>
        </w:rPr>
        <w:t>Vì số lượng các khả năng kết hợp của dữ liệu đầu vào, điều kiện, và đường dẫn là vô hạn, việc kiểm thử mọi tình huống có thể là không khả thi. Do đó, phải chọn lọc và ưu tiên các trường hợp kiểm thử quan trọng.</w:t>
      </w:r>
    </w:p>
    <w:p w14:paraId="5474E5CD" w14:textId="0E628ED6" w:rsidR="00212CA4" w:rsidRPr="005C5642" w:rsidRDefault="00212CA4" w:rsidP="00863C16">
      <w:pPr>
        <w:pStyle w:val="ListParagraph"/>
        <w:numPr>
          <w:ilvl w:val="0"/>
          <w:numId w:val="9"/>
        </w:numPr>
        <w:rPr>
          <w:rFonts w:eastAsia="Times New Roman" w:cs="Times New Roman"/>
          <w:szCs w:val="26"/>
        </w:rPr>
      </w:pPr>
      <w:r w:rsidRPr="005C5642">
        <w:rPr>
          <w:rFonts w:eastAsia="Times New Roman" w:cs="Times New Roman"/>
          <w:b/>
          <w:bCs/>
          <w:szCs w:val="26"/>
        </w:rPr>
        <w:t>Kiểm thử sớm để phát hiện lỗi sớm</w:t>
      </w:r>
      <w:r w:rsidRPr="005C5642">
        <w:rPr>
          <w:rFonts w:eastAsia="Times New Roman" w:cs="Times New Roman"/>
          <w:szCs w:val="26"/>
        </w:rPr>
        <w:t>:</w:t>
      </w:r>
    </w:p>
    <w:p w14:paraId="23A0C6FC" w14:textId="77777777" w:rsidR="00212CA4" w:rsidRPr="005C5642" w:rsidRDefault="00212CA4" w:rsidP="00863C16">
      <w:pPr>
        <w:numPr>
          <w:ilvl w:val="0"/>
          <w:numId w:val="4"/>
        </w:numPr>
        <w:rPr>
          <w:rFonts w:eastAsia="Times New Roman" w:cs="Times New Roman"/>
          <w:szCs w:val="26"/>
        </w:rPr>
      </w:pPr>
      <w:r w:rsidRPr="005C5642">
        <w:rPr>
          <w:rFonts w:eastAsia="Times New Roman" w:cs="Times New Roman"/>
          <w:szCs w:val="26"/>
        </w:rPr>
        <w:t>Phát hiện lỗi sớm trong vòng đời phát triển phần mềm sẽ giúp tiết kiệm chi phí và thời gian so với việc phát hiện lỗi sau này. Kiểm thử nên bắt đầu càng sớm càng tốt.</w:t>
      </w:r>
    </w:p>
    <w:p w14:paraId="69FE7F65" w14:textId="20278115" w:rsidR="00212CA4" w:rsidRPr="005C5642" w:rsidRDefault="00212CA4" w:rsidP="00863C16">
      <w:pPr>
        <w:pStyle w:val="ListParagraph"/>
        <w:numPr>
          <w:ilvl w:val="0"/>
          <w:numId w:val="9"/>
        </w:numPr>
        <w:rPr>
          <w:rFonts w:eastAsia="Times New Roman" w:cs="Times New Roman"/>
          <w:szCs w:val="26"/>
        </w:rPr>
      </w:pPr>
      <w:r w:rsidRPr="005C5642">
        <w:rPr>
          <w:rFonts w:eastAsia="Times New Roman" w:cs="Times New Roman"/>
          <w:b/>
          <w:bCs/>
          <w:szCs w:val="26"/>
        </w:rPr>
        <w:t>Lỗi tập trung theo vùng (Lỗi tụ)</w:t>
      </w:r>
      <w:r w:rsidRPr="005C5642">
        <w:rPr>
          <w:rFonts w:eastAsia="Times New Roman" w:cs="Times New Roman"/>
          <w:szCs w:val="26"/>
        </w:rPr>
        <w:t>:</w:t>
      </w:r>
    </w:p>
    <w:p w14:paraId="636A3B54" w14:textId="77777777" w:rsidR="00212CA4" w:rsidRPr="005C5642" w:rsidRDefault="00212CA4" w:rsidP="00863C16">
      <w:pPr>
        <w:numPr>
          <w:ilvl w:val="0"/>
          <w:numId w:val="5"/>
        </w:numPr>
        <w:rPr>
          <w:rFonts w:eastAsia="Times New Roman" w:cs="Times New Roman"/>
          <w:szCs w:val="26"/>
        </w:rPr>
      </w:pPr>
      <w:r w:rsidRPr="005C5642">
        <w:rPr>
          <w:rFonts w:eastAsia="Times New Roman" w:cs="Times New Roman"/>
          <w:szCs w:val="26"/>
        </w:rPr>
        <w:t>Trong phần mềm, lỗi thường tập trung vào một số module hoặc chức năng nhất định. Quy tắc Pareto (80/20) thường áp dụng ở đây: 80% lỗi thường xuất phát từ 20% module.</w:t>
      </w:r>
    </w:p>
    <w:p w14:paraId="7D72E618" w14:textId="61A4F8C6" w:rsidR="00212CA4" w:rsidRPr="005C5642" w:rsidRDefault="00212CA4" w:rsidP="00863C16">
      <w:pPr>
        <w:pStyle w:val="ListParagraph"/>
        <w:numPr>
          <w:ilvl w:val="0"/>
          <w:numId w:val="9"/>
        </w:numPr>
        <w:rPr>
          <w:rFonts w:eastAsia="Times New Roman" w:cs="Times New Roman"/>
          <w:szCs w:val="26"/>
        </w:rPr>
      </w:pPr>
      <w:r w:rsidRPr="005C5642">
        <w:rPr>
          <w:rFonts w:eastAsia="Times New Roman" w:cs="Times New Roman"/>
          <w:b/>
          <w:bCs/>
          <w:szCs w:val="26"/>
        </w:rPr>
        <w:t>Nghịch lý thuốc trừ sâu (Pesticide Paradox)</w:t>
      </w:r>
      <w:r w:rsidRPr="005C5642">
        <w:rPr>
          <w:rFonts w:eastAsia="Times New Roman" w:cs="Times New Roman"/>
          <w:szCs w:val="26"/>
        </w:rPr>
        <w:t>:</w:t>
      </w:r>
    </w:p>
    <w:p w14:paraId="3BF22C17" w14:textId="77777777" w:rsidR="00212CA4" w:rsidRPr="005C5642" w:rsidRDefault="00212CA4" w:rsidP="00863C16">
      <w:pPr>
        <w:numPr>
          <w:ilvl w:val="0"/>
          <w:numId w:val="6"/>
        </w:numPr>
        <w:rPr>
          <w:rFonts w:eastAsia="Times New Roman" w:cs="Times New Roman"/>
          <w:szCs w:val="26"/>
        </w:rPr>
      </w:pPr>
      <w:r w:rsidRPr="005C5642">
        <w:rPr>
          <w:rFonts w:eastAsia="Times New Roman" w:cs="Times New Roman"/>
          <w:szCs w:val="26"/>
        </w:rPr>
        <w:t>Nếu cùng một bộ kiểm thử được sử dụng lặp đi lặp lại, nó sẽ không còn hiệu quả trong việc phát hiện lỗi mới. Kiểm thử cần được cập nhật và cải tiến liên tục để đối phó với các lỗi mới.</w:t>
      </w:r>
    </w:p>
    <w:p w14:paraId="5492547B" w14:textId="6D1DE500" w:rsidR="00212CA4" w:rsidRPr="005C5642" w:rsidRDefault="00212CA4" w:rsidP="00863C16">
      <w:pPr>
        <w:pStyle w:val="ListParagraph"/>
        <w:numPr>
          <w:ilvl w:val="0"/>
          <w:numId w:val="9"/>
        </w:numPr>
        <w:rPr>
          <w:rFonts w:eastAsia="Times New Roman" w:cs="Times New Roman"/>
          <w:szCs w:val="26"/>
        </w:rPr>
      </w:pPr>
      <w:r w:rsidRPr="005C5642">
        <w:rPr>
          <w:rFonts w:eastAsia="Times New Roman" w:cs="Times New Roman"/>
          <w:b/>
          <w:bCs/>
          <w:szCs w:val="26"/>
        </w:rPr>
        <w:t>Kiểm thử phụ thuộc vào ngữ cảnh</w:t>
      </w:r>
      <w:r w:rsidRPr="005C5642">
        <w:rPr>
          <w:rFonts w:eastAsia="Times New Roman" w:cs="Times New Roman"/>
          <w:szCs w:val="26"/>
        </w:rPr>
        <w:t>:</w:t>
      </w:r>
    </w:p>
    <w:p w14:paraId="0CBFE2A1" w14:textId="77777777" w:rsidR="00212CA4" w:rsidRPr="005C5642" w:rsidRDefault="00212CA4" w:rsidP="00863C16">
      <w:pPr>
        <w:numPr>
          <w:ilvl w:val="0"/>
          <w:numId w:val="7"/>
        </w:numPr>
        <w:rPr>
          <w:rFonts w:eastAsia="Times New Roman" w:cs="Times New Roman"/>
          <w:szCs w:val="26"/>
        </w:rPr>
      </w:pPr>
      <w:r w:rsidRPr="005C5642">
        <w:rPr>
          <w:rFonts w:eastAsia="Times New Roman" w:cs="Times New Roman"/>
          <w:szCs w:val="26"/>
        </w:rPr>
        <w:t>Phương pháp kiểm thử và mức độ kiểm thử cần được điều chỉnh dựa trên loại ứng dụng và ngữ cảnh cụ thể. Ví dụ, kiểm thử một ứng dụng ngân hàng sẽ khác với kiểm thử một trò chơi điện tử.</w:t>
      </w:r>
    </w:p>
    <w:p w14:paraId="3865FC34" w14:textId="70F03DBB" w:rsidR="00212CA4" w:rsidRPr="005C5642" w:rsidRDefault="00212CA4" w:rsidP="00863C16">
      <w:pPr>
        <w:pStyle w:val="ListParagraph"/>
        <w:numPr>
          <w:ilvl w:val="0"/>
          <w:numId w:val="9"/>
        </w:numPr>
        <w:rPr>
          <w:rFonts w:eastAsia="Times New Roman" w:cs="Times New Roman"/>
          <w:szCs w:val="26"/>
        </w:rPr>
      </w:pPr>
      <w:r w:rsidRPr="005C5642">
        <w:rPr>
          <w:rFonts w:eastAsia="Times New Roman" w:cs="Times New Roman"/>
          <w:b/>
          <w:bCs/>
          <w:szCs w:val="26"/>
        </w:rPr>
        <w:t>Hiểu sai lầm về việc "Không có lỗi"</w:t>
      </w:r>
      <w:r w:rsidRPr="005C5642">
        <w:rPr>
          <w:rFonts w:eastAsia="Times New Roman" w:cs="Times New Roman"/>
          <w:szCs w:val="26"/>
        </w:rPr>
        <w:t>:</w:t>
      </w:r>
    </w:p>
    <w:p w14:paraId="49BCA3A6" w14:textId="02EFAE34" w:rsidR="00212CA4" w:rsidRPr="005C5642" w:rsidRDefault="00212CA4" w:rsidP="00863C16">
      <w:pPr>
        <w:numPr>
          <w:ilvl w:val="0"/>
          <w:numId w:val="8"/>
        </w:numPr>
        <w:rPr>
          <w:rFonts w:eastAsia="Times New Roman" w:cs="Times New Roman"/>
          <w:szCs w:val="26"/>
        </w:rPr>
      </w:pPr>
      <w:r w:rsidRPr="005C5642">
        <w:rPr>
          <w:rFonts w:eastAsia="Times New Roman" w:cs="Times New Roman"/>
          <w:szCs w:val="26"/>
        </w:rPr>
        <w:lastRenderedPageBreak/>
        <w:t>Việc không tìm thấy lỗi trong quá trình kiểm thử không có nghĩa là phần mềm hoàn hảo hoặc đáp ứng tất cả các yêu cầu người dùng. Phần mềm có thể không có lỗi kỹ thuật nhưng vẫn không sử dụng được hoặc không đáp ứng yêu cầu thực tế.</w:t>
      </w:r>
    </w:p>
    <w:p w14:paraId="3FFABEDB" w14:textId="1178B9B8" w:rsidR="00EF3433" w:rsidRPr="005C5642" w:rsidRDefault="00EF3433" w:rsidP="00EF3433">
      <w:pPr>
        <w:rPr>
          <w:rFonts w:eastAsia="Times New Roman" w:cs="Times New Roman"/>
          <w:szCs w:val="26"/>
        </w:rPr>
      </w:pPr>
    </w:p>
    <w:p w14:paraId="5F79905F" w14:textId="77777777" w:rsidR="00EF3433" w:rsidRPr="005C5642" w:rsidRDefault="00EF3433" w:rsidP="00EF3433">
      <w:pPr>
        <w:rPr>
          <w:rFonts w:eastAsia="Times New Roman" w:cs="Times New Roman"/>
          <w:szCs w:val="26"/>
        </w:rPr>
      </w:pPr>
    </w:p>
    <w:p w14:paraId="4422B83B" w14:textId="77777777" w:rsidR="008648E8" w:rsidRPr="005C5642" w:rsidRDefault="008648E8" w:rsidP="008648E8">
      <w:pPr>
        <w:rPr>
          <w:rFonts w:eastAsia="Times New Roman" w:cs="Times New Roman"/>
          <w:sz w:val="24"/>
          <w:szCs w:val="24"/>
        </w:rPr>
      </w:pPr>
    </w:p>
    <w:p w14:paraId="3227E570" w14:textId="09340F03" w:rsidR="004D5D0A" w:rsidRPr="005C5642" w:rsidRDefault="004D5D0A" w:rsidP="0001304D">
      <w:pPr>
        <w:pStyle w:val="Heading2"/>
        <w:rPr>
          <w:rFonts w:ascii="Times New Roman" w:hAnsi="Times New Roman" w:cs="Times New Roman"/>
          <w:b/>
          <w:bCs/>
        </w:rPr>
      </w:pPr>
      <w:bookmarkStart w:id="28" w:name="_Toc168161482"/>
      <w:bookmarkStart w:id="29" w:name="_Toc168163812"/>
      <w:bookmarkStart w:id="30" w:name="_Toc179544392"/>
      <w:bookmarkStart w:id="31" w:name="_Toc179545117"/>
      <w:bookmarkStart w:id="32" w:name="_Toc183172171"/>
      <w:r w:rsidRPr="005C5642">
        <w:rPr>
          <w:rFonts w:ascii="Times New Roman" w:hAnsi="Times New Roman" w:cs="Times New Roman"/>
          <w:b/>
          <w:bCs/>
        </w:rPr>
        <w:t>1.2 Kỹ thuật kiểm thử hộp đen</w:t>
      </w:r>
      <w:bookmarkEnd w:id="28"/>
      <w:bookmarkEnd w:id="29"/>
      <w:bookmarkEnd w:id="30"/>
      <w:bookmarkEnd w:id="31"/>
      <w:bookmarkEnd w:id="32"/>
    </w:p>
    <w:p w14:paraId="66F4A28C" w14:textId="1788FE4C" w:rsidR="00EF3433" w:rsidRPr="005C5642" w:rsidRDefault="00EF3433" w:rsidP="00EF3433">
      <w:pPr>
        <w:rPr>
          <w:rFonts w:cs="Times New Roman"/>
          <w:b/>
          <w:bCs/>
          <w:szCs w:val="26"/>
        </w:rPr>
      </w:pPr>
      <w:r w:rsidRPr="005C5642">
        <w:rPr>
          <w:rFonts w:cs="Times New Roman"/>
        </w:rPr>
        <w:t>Kiểm thử hộp đen (Black-box Testing) là một phương pháp kiểm thử phần mềm mà không cần biết đến cấu trúc bên trong hoặc mã nguồn của phần mềm. Các kỹ thuật kiểm thử hộp đen tập trung vào việc kiểm thử chức năng của phần mềm dựa trên các yêu cầu và đặc tả kỹ thuật.</w:t>
      </w:r>
    </w:p>
    <w:p w14:paraId="5A001443" w14:textId="4C7B06B7" w:rsidR="0073217E" w:rsidRPr="005C5642" w:rsidRDefault="004D5D0A" w:rsidP="0001304D">
      <w:pPr>
        <w:pStyle w:val="Heading3"/>
        <w:rPr>
          <w:rFonts w:ascii="Times New Roman" w:hAnsi="Times New Roman" w:cs="Times New Roman"/>
          <w:b/>
          <w:bCs/>
          <w:szCs w:val="26"/>
        </w:rPr>
      </w:pPr>
      <w:bookmarkStart w:id="33" w:name="_Toc168161483"/>
      <w:bookmarkStart w:id="34" w:name="_Toc168163813"/>
      <w:bookmarkStart w:id="35" w:name="_Toc179544393"/>
      <w:bookmarkStart w:id="36" w:name="_Toc179545118"/>
      <w:bookmarkStart w:id="37" w:name="_Toc183172172"/>
      <w:r w:rsidRPr="005C5642">
        <w:rPr>
          <w:rFonts w:ascii="Times New Roman" w:hAnsi="Times New Roman" w:cs="Times New Roman"/>
          <w:b/>
          <w:bCs/>
          <w:szCs w:val="26"/>
        </w:rPr>
        <w:t xml:space="preserve">1.2.1 </w:t>
      </w:r>
      <w:r w:rsidR="0073217E" w:rsidRPr="005C5642">
        <w:rPr>
          <w:rFonts w:ascii="Times New Roman" w:hAnsi="Times New Roman" w:cs="Times New Roman"/>
          <w:b/>
          <w:bCs/>
          <w:szCs w:val="26"/>
        </w:rPr>
        <w:t>P</w:t>
      </w:r>
      <w:r w:rsidRPr="005C5642">
        <w:rPr>
          <w:rFonts w:ascii="Times New Roman" w:hAnsi="Times New Roman" w:cs="Times New Roman"/>
          <w:b/>
          <w:bCs/>
          <w:szCs w:val="26"/>
        </w:rPr>
        <w:t>hân vùng tương đương</w:t>
      </w:r>
      <w:r w:rsidR="00EF3433" w:rsidRPr="005C5642">
        <w:rPr>
          <w:rFonts w:ascii="Times New Roman" w:hAnsi="Times New Roman" w:cs="Times New Roman"/>
          <w:b/>
          <w:bCs/>
          <w:szCs w:val="26"/>
        </w:rPr>
        <w:t xml:space="preserve"> </w:t>
      </w:r>
      <w:r w:rsidR="00EF3433" w:rsidRPr="005C5642">
        <w:rPr>
          <w:rFonts w:ascii="Times New Roman" w:hAnsi="Times New Roman" w:cs="Times New Roman"/>
          <w:b/>
          <w:bCs/>
        </w:rPr>
        <w:t>(Equivalence Partitioning</w:t>
      </w:r>
      <w:r w:rsidR="00EF3433" w:rsidRPr="005C5642">
        <w:rPr>
          <w:rFonts w:ascii="Times New Roman" w:hAnsi="Times New Roman" w:cs="Times New Roman"/>
          <w:b/>
          <w:bCs/>
          <w:szCs w:val="26"/>
        </w:rPr>
        <w:t>)</w:t>
      </w:r>
      <w:bookmarkEnd w:id="33"/>
      <w:bookmarkEnd w:id="34"/>
      <w:bookmarkEnd w:id="35"/>
      <w:bookmarkEnd w:id="36"/>
      <w:bookmarkEnd w:id="37"/>
    </w:p>
    <w:p w14:paraId="3C9BB2D1" w14:textId="1F2444D0" w:rsidR="00EF3433" w:rsidRPr="005C5642" w:rsidRDefault="00EF3433" w:rsidP="00863C16">
      <w:pPr>
        <w:pStyle w:val="ListParagraph"/>
        <w:numPr>
          <w:ilvl w:val="0"/>
          <w:numId w:val="10"/>
        </w:numPr>
        <w:rPr>
          <w:rFonts w:cs="Times New Roman"/>
          <w:b/>
          <w:bCs/>
          <w:szCs w:val="26"/>
        </w:rPr>
      </w:pPr>
      <w:r w:rsidRPr="005C5642">
        <w:rPr>
          <w:rFonts w:cs="Times New Roman"/>
        </w:rPr>
        <w:t>Phân vùng tương đương là kỹ thuật chia đầu vào của phần mềm thành các nhóm (hay phân vùng) tương đương, trong đó mỗi nhóm được cho rằng sẽ tạo ra các kết quả giống nhau. Mỗi phân vùng đại diện cho một tập hợp các điều kiện đầu vào hợp lệ hoặc không hợp lệ.</w:t>
      </w:r>
    </w:p>
    <w:p w14:paraId="33DF341C" w14:textId="14780DEC" w:rsidR="0073217E" w:rsidRPr="005C5642" w:rsidRDefault="0073217E" w:rsidP="0001304D">
      <w:pPr>
        <w:pStyle w:val="Heading3"/>
        <w:rPr>
          <w:rFonts w:ascii="Times New Roman" w:hAnsi="Times New Roman" w:cs="Times New Roman"/>
          <w:b/>
          <w:bCs/>
          <w:szCs w:val="26"/>
        </w:rPr>
      </w:pPr>
      <w:bookmarkStart w:id="38" w:name="_Toc168161484"/>
      <w:bookmarkStart w:id="39" w:name="_Toc168163814"/>
      <w:bookmarkStart w:id="40" w:name="_Toc179544394"/>
      <w:bookmarkStart w:id="41" w:name="_Toc179545119"/>
      <w:bookmarkStart w:id="42" w:name="_Toc183172173"/>
      <w:r w:rsidRPr="005C5642">
        <w:rPr>
          <w:rFonts w:ascii="Times New Roman" w:hAnsi="Times New Roman" w:cs="Times New Roman"/>
          <w:b/>
          <w:bCs/>
          <w:szCs w:val="26"/>
        </w:rPr>
        <w:t>1.2.2 G</w:t>
      </w:r>
      <w:r w:rsidR="004D5D0A" w:rsidRPr="005C5642">
        <w:rPr>
          <w:rFonts w:ascii="Times New Roman" w:hAnsi="Times New Roman" w:cs="Times New Roman"/>
          <w:b/>
          <w:bCs/>
          <w:szCs w:val="26"/>
        </w:rPr>
        <w:t>iá trị biên</w:t>
      </w:r>
      <w:r w:rsidR="00EF3433" w:rsidRPr="005C5642">
        <w:rPr>
          <w:rFonts w:ascii="Times New Roman" w:hAnsi="Times New Roman" w:cs="Times New Roman"/>
          <w:b/>
          <w:bCs/>
          <w:szCs w:val="26"/>
        </w:rPr>
        <w:t xml:space="preserve"> </w:t>
      </w:r>
      <w:r w:rsidR="00EF3433" w:rsidRPr="005C5642">
        <w:rPr>
          <w:rFonts w:ascii="Times New Roman" w:hAnsi="Times New Roman" w:cs="Times New Roman"/>
          <w:b/>
          <w:bCs/>
        </w:rPr>
        <w:t>(Boundary Value Analysis)</w:t>
      </w:r>
      <w:bookmarkEnd w:id="38"/>
      <w:bookmarkEnd w:id="39"/>
      <w:bookmarkEnd w:id="40"/>
      <w:bookmarkEnd w:id="41"/>
      <w:bookmarkEnd w:id="42"/>
    </w:p>
    <w:p w14:paraId="25A98569" w14:textId="4D08D46D" w:rsidR="00EF3433" w:rsidRPr="005C5642" w:rsidRDefault="00EF3433" w:rsidP="00863C16">
      <w:pPr>
        <w:pStyle w:val="ListParagraph"/>
        <w:numPr>
          <w:ilvl w:val="0"/>
          <w:numId w:val="10"/>
        </w:numPr>
        <w:rPr>
          <w:rFonts w:cs="Times New Roman"/>
          <w:b/>
          <w:bCs/>
          <w:szCs w:val="26"/>
        </w:rPr>
      </w:pPr>
      <w:r w:rsidRPr="005C5642">
        <w:rPr>
          <w:rFonts w:cs="Times New Roman"/>
        </w:rPr>
        <w:t>Giá trị biên là kỹ thuật tập trung vào kiểm thử các giá trị ở biên của các phân vùng. Đây là những giá trị có khả năng gây ra lỗi cao hơn so với các giá trị khác bên trong phân vùng.</w:t>
      </w:r>
    </w:p>
    <w:p w14:paraId="3F99C896" w14:textId="44B87D83" w:rsidR="004D5D0A" w:rsidRPr="005C5642" w:rsidRDefault="0073217E" w:rsidP="0001304D">
      <w:pPr>
        <w:pStyle w:val="Heading3"/>
        <w:rPr>
          <w:rFonts w:ascii="Times New Roman" w:hAnsi="Times New Roman" w:cs="Times New Roman"/>
          <w:b/>
          <w:bCs/>
          <w:szCs w:val="26"/>
        </w:rPr>
      </w:pPr>
      <w:bookmarkStart w:id="43" w:name="_Toc168161485"/>
      <w:bookmarkStart w:id="44" w:name="_Toc168163815"/>
      <w:bookmarkStart w:id="45" w:name="_Toc179544395"/>
      <w:bookmarkStart w:id="46" w:name="_Toc179545120"/>
      <w:bookmarkStart w:id="47" w:name="_Toc183172174"/>
      <w:r w:rsidRPr="005C5642">
        <w:rPr>
          <w:rFonts w:ascii="Times New Roman" w:hAnsi="Times New Roman" w:cs="Times New Roman"/>
          <w:b/>
          <w:bCs/>
          <w:szCs w:val="26"/>
        </w:rPr>
        <w:t>1.2.3 Kiểm thử C</w:t>
      </w:r>
      <w:r w:rsidR="004D5D0A" w:rsidRPr="005C5642">
        <w:rPr>
          <w:rFonts w:ascii="Times New Roman" w:hAnsi="Times New Roman" w:cs="Times New Roman"/>
          <w:b/>
          <w:bCs/>
          <w:szCs w:val="26"/>
        </w:rPr>
        <w:t>huyển trạng thái</w:t>
      </w:r>
      <w:r w:rsidR="00EF3433" w:rsidRPr="005C5642">
        <w:rPr>
          <w:rFonts w:ascii="Times New Roman" w:hAnsi="Times New Roman" w:cs="Times New Roman"/>
          <w:b/>
          <w:bCs/>
          <w:szCs w:val="26"/>
        </w:rPr>
        <w:t xml:space="preserve"> (</w:t>
      </w:r>
      <w:r w:rsidR="00EF3433" w:rsidRPr="005C5642">
        <w:rPr>
          <w:rFonts w:ascii="Times New Roman" w:hAnsi="Times New Roman" w:cs="Times New Roman"/>
          <w:b/>
          <w:bCs/>
        </w:rPr>
        <w:t>State Transition Testing</w:t>
      </w:r>
      <w:r w:rsidR="00EF3433" w:rsidRPr="005C5642">
        <w:rPr>
          <w:rFonts w:ascii="Times New Roman" w:hAnsi="Times New Roman" w:cs="Times New Roman"/>
          <w:b/>
          <w:bCs/>
          <w:szCs w:val="26"/>
        </w:rPr>
        <w:t>)</w:t>
      </w:r>
      <w:bookmarkEnd w:id="43"/>
      <w:bookmarkEnd w:id="44"/>
      <w:bookmarkEnd w:id="45"/>
      <w:bookmarkEnd w:id="46"/>
      <w:bookmarkEnd w:id="47"/>
    </w:p>
    <w:p w14:paraId="4D30B783" w14:textId="4B29BF09" w:rsidR="00EF3433" w:rsidRPr="005C5642" w:rsidRDefault="00EF3433" w:rsidP="00863C16">
      <w:pPr>
        <w:pStyle w:val="ListParagraph"/>
        <w:numPr>
          <w:ilvl w:val="0"/>
          <w:numId w:val="10"/>
        </w:numPr>
        <w:rPr>
          <w:rFonts w:cs="Times New Roman"/>
          <w:b/>
          <w:bCs/>
          <w:szCs w:val="26"/>
        </w:rPr>
      </w:pPr>
      <w:r w:rsidRPr="005C5642">
        <w:rPr>
          <w:rFonts w:cs="Times New Roman"/>
        </w:rPr>
        <w:t>Kiểm thử chuyển trạng thái là kỹ thuật kiểm thử dựa trên mô hình trạng thái của hệ thống. Hệ thống được xem như một tập hợp các trạng thái và các chuyển trạng thái xảy ra dựa trên các sự kiện hoặc điều kiện.</w:t>
      </w:r>
    </w:p>
    <w:p w14:paraId="1B928EC5" w14:textId="25B4E1D8" w:rsidR="000B36AA" w:rsidRPr="005C5642" w:rsidRDefault="000B36AA" w:rsidP="000B36AA">
      <w:pPr>
        <w:rPr>
          <w:rFonts w:cs="Times New Roman"/>
          <w:b/>
          <w:bCs/>
          <w:szCs w:val="26"/>
        </w:rPr>
      </w:pPr>
    </w:p>
    <w:p w14:paraId="2748EF51" w14:textId="77777777" w:rsidR="000B36AA" w:rsidRPr="005C5642" w:rsidRDefault="000B36AA" w:rsidP="000B36AA">
      <w:pPr>
        <w:rPr>
          <w:rFonts w:cs="Times New Roman"/>
          <w:b/>
          <w:bCs/>
          <w:szCs w:val="26"/>
        </w:rPr>
      </w:pPr>
    </w:p>
    <w:p w14:paraId="09B1069A" w14:textId="27BCFD24" w:rsidR="004D5D0A" w:rsidRPr="005C5642" w:rsidRDefault="0073217E" w:rsidP="0001304D">
      <w:pPr>
        <w:pStyle w:val="Heading3"/>
        <w:rPr>
          <w:rFonts w:ascii="Times New Roman" w:hAnsi="Times New Roman" w:cs="Times New Roman"/>
          <w:b/>
          <w:bCs/>
          <w:szCs w:val="26"/>
        </w:rPr>
      </w:pPr>
      <w:bookmarkStart w:id="48" w:name="_Toc168161486"/>
      <w:bookmarkStart w:id="49" w:name="_Toc168163816"/>
      <w:bookmarkStart w:id="50" w:name="_Toc179544396"/>
      <w:bookmarkStart w:id="51" w:name="_Toc179545121"/>
      <w:bookmarkStart w:id="52" w:name="_Toc183172175"/>
      <w:r w:rsidRPr="005C5642">
        <w:rPr>
          <w:rFonts w:ascii="Times New Roman" w:hAnsi="Times New Roman" w:cs="Times New Roman"/>
          <w:b/>
          <w:bCs/>
          <w:szCs w:val="26"/>
        </w:rPr>
        <w:lastRenderedPageBreak/>
        <w:t xml:space="preserve">1.2.4 </w:t>
      </w:r>
      <w:r w:rsidR="004D5D0A" w:rsidRPr="005C5642">
        <w:rPr>
          <w:rFonts w:ascii="Times New Roman" w:hAnsi="Times New Roman" w:cs="Times New Roman"/>
          <w:b/>
          <w:bCs/>
          <w:szCs w:val="26"/>
        </w:rPr>
        <w:t>Bảng quyết đ</w:t>
      </w:r>
      <w:r w:rsidRPr="005C5642">
        <w:rPr>
          <w:rFonts w:ascii="Times New Roman" w:hAnsi="Times New Roman" w:cs="Times New Roman"/>
          <w:b/>
          <w:bCs/>
          <w:szCs w:val="26"/>
        </w:rPr>
        <w:t>ị</w:t>
      </w:r>
      <w:r w:rsidR="004D5D0A" w:rsidRPr="005C5642">
        <w:rPr>
          <w:rFonts w:ascii="Times New Roman" w:hAnsi="Times New Roman" w:cs="Times New Roman"/>
          <w:b/>
          <w:bCs/>
          <w:szCs w:val="26"/>
        </w:rPr>
        <w:t>nh</w:t>
      </w:r>
      <w:r w:rsidR="00EF3433" w:rsidRPr="005C5642">
        <w:rPr>
          <w:rFonts w:ascii="Times New Roman" w:hAnsi="Times New Roman" w:cs="Times New Roman"/>
          <w:b/>
          <w:bCs/>
          <w:szCs w:val="26"/>
        </w:rPr>
        <w:t xml:space="preserve"> (</w:t>
      </w:r>
      <w:r w:rsidR="00EF3433" w:rsidRPr="005C5642">
        <w:rPr>
          <w:rFonts w:ascii="Times New Roman" w:hAnsi="Times New Roman" w:cs="Times New Roman"/>
          <w:b/>
          <w:bCs/>
        </w:rPr>
        <w:t>Decision Table Testing</w:t>
      </w:r>
      <w:r w:rsidR="00EF3433" w:rsidRPr="005C5642">
        <w:rPr>
          <w:rFonts w:ascii="Times New Roman" w:hAnsi="Times New Roman" w:cs="Times New Roman"/>
          <w:b/>
          <w:bCs/>
          <w:szCs w:val="26"/>
        </w:rPr>
        <w:t>)</w:t>
      </w:r>
      <w:bookmarkEnd w:id="48"/>
      <w:bookmarkEnd w:id="49"/>
      <w:bookmarkEnd w:id="50"/>
      <w:bookmarkEnd w:id="51"/>
      <w:bookmarkEnd w:id="52"/>
    </w:p>
    <w:p w14:paraId="727750D1" w14:textId="4CB73B37" w:rsidR="00EF3433" w:rsidRPr="005C5642" w:rsidRDefault="00EF3433" w:rsidP="00863C16">
      <w:pPr>
        <w:pStyle w:val="ListParagraph"/>
        <w:numPr>
          <w:ilvl w:val="0"/>
          <w:numId w:val="10"/>
        </w:numPr>
        <w:rPr>
          <w:rFonts w:cs="Times New Roman"/>
          <w:b/>
          <w:bCs/>
          <w:szCs w:val="26"/>
        </w:rPr>
      </w:pPr>
      <w:r w:rsidRPr="005C5642">
        <w:rPr>
          <w:rFonts w:cs="Times New Roman"/>
        </w:rPr>
        <w:t>Bảng quyết định là một kỹ thuật kiểm thử dùng để xử lý các tình huống có nhiều điều kiện logic và các kết hợp khác nhau của các điều kiện đó. Bảng quyết định liệt kê tất cả các điều kiện và hành động có thể, tạo ra một bảng để đảm bảo rằng tất cả các tình huống có thể xảy ra đều được kiểm thử.</w:t>
      </w:r>
    </w:p>
    <w:p w14:paraId="6756E8D5" w14:textId="007FC20D" w:rsidR="004D5D0A" w:rsidRPr="005C5642" w:rsidRDefault="004D5D0A" w:rsidP="00E772DE">
      <w:pPr>
        <w:pStyle w:val="Heading2"/>
        <w:rPr>
          <w:rFonts w:ascii="Times New Roman" w:hAnsi="Times New Roman" w:cs="Times New Roman"/>
          <w:b/>
          <w:bCs/>
        </w:rPr>
      </w:pPr>
      <w:bookmarkStart w:id="53" w:name="_Toc168161487"/>
      <w:bookmarkStart w:id="54" w:name="_Toc168163817"/>
      <w:bookmarkStart w:id="55" w:name="_Toc179544397"/>
      <w:bookmarkStart w:id="56" w:name="_Toc179545122"/>
      <w:bookmarkStart w:id="57" w:name="_Toc183172176"/>
      <w:r w:rsidRPr="005C5642">
        <w:rPr>
          <w:rFonts w:ascii="Times New Roman" w:hAnsi="Times New Roman" w:cs="Times New Roman"/>
          <w:b/>
          <w:bCs/>
        </w:rPr>
        <w:t>1.3 Kỹ thuật kiểm thử dựa trên kinh nghiệm</w:t>
      </w:r>
      <w:bookmarkEnd w:id="53"/>
      <w:bookmarkEnd w:id="54"/>
      <w:bookmarkEnd w:id="55"/>
      <w:bookmarkEnd w:id="56"/>
      <w:bookmarkEnd w:id="57"/>
    </w:p>
    <w:p w14:paraId="544BC4BF" w14:textId="591A5EA0" w:rsidR="00EF3433" w:rsidRPr="005C5642" w:rsidRDefault="00EF3433" w:rsidP="000B36AA">
      <w:pPr>
        <w:rPr>
          <w:rFonts w:cs="Times New Roman"/>
          <w:b/>
          <w:bCs/>
          <w:szCs w:val="26"/>
        </w:rPr>
      </w:pPr>
      <w:r w:rsidRPr="005C5642">
        <w:rPr>
          <w:rFonts w:cs="Times New Roman"/>
        </w:rPr>
        <w:t>Kỹ thuật kiểm thử dựa trên kinh nghiệm (Experience-Based Testing) là phương pháp kiểm thử mà người kiểm thử sử dụng kiến thức, kỹ năng và kinh nghiệm của mình để phát hiện lỗi trong phần mềm. Kỹ thuật này không dựa vào các tài liệu kiểm thử chi tiết mà chủ yếu dựa vào trực giác và sự hiểu biết của người kiểm thử về hệ thống.</w:t>
      </w:r>
    </w:p>
    <w:p w14:paraId="0C2F17A3" w14:textId="5ACD026E" w:rsidR="004D5D0A" w:rsidRPr="005C5642" w:rsidRDefault="004D5D0A" w:rsidP="00E772DE">
      <w:pPr>
        <w:pStyle w:val="Heading2"/>
        <w:rPr>
          <w:rFonts w:ascii="Times New Roman" w:hAnsi="Times New Roman" w:cs="Times New Roman"/>
          <w:b/>
          <w:bCs/>
        </w:rPr>
      </w:pPr>
      <w:bookmarkStart w:id="58" w:name="_Toc168161488"/>
      <w:bookmarkStart w:id="59" w:name="_Toc168163818"/>
      <w:bookmarkStart w:id="60" w:name="_Toc179544398"/>
      <w:bookmarkStart w:id="61" w:name="_Toc179545123"/>
      <w:bookmarkStart w:id="62" w:name="_Toc183172177"/>
      <w:r w:rsidRPr="005C5642">
        <w:rPr>
          <w:rFonts w:ascii="Times New Roman" w:hAnsi="Times New Roman" w:cs="Times New Roman"/>
          <w:b/>
          <w:bCs/>
        </w:rPr>
        <w:t>1.4</w:t>
      </w:r>
      <w:r w:rsidR="0073217E" w:rsidRPr="005C5642">
        <w:rPr>
          <w:rFonts w:ascii="Times New Roman" w:hAnsi="Times New Roman" w:cs="Times New Roman"/>
          <w:b/>
          <w:bCs/>
        </w:rPr>
        <w:t xml:space="preserve"> Kiểm thử tự động với Selenium</w:t>
      </w:r>
      <w:bookmarkEnd w:id="58"/>
      <w:bookmarkEnd w:id="59"/>
      <w:bookmarkEnd w:id="60"/>
      <w:bookmarkEnd w:id="61"/>
      <w:bookmarkEnd w:id="62"/>
    </w:p>
    <w:p w14:paraId="7EE67A9C" w14:textId="02094E68" w:rsidR="000B36AA" w:rsidRPr="005C5642" w:rsidRDefault="000B36AA" w:rsidP="00EF3433">
      <w:pPr>
        <w:rPr>
          <w:rFonts w:cs="Times New Roman"/>
          <w:b/>
          <w:bCs/>
          <w:szCs w:val="26"/>
        </w:rPr>
      </w:pPr>
      <w:r w:rsidRPr="005C5642">
        <w:rPr>
          <w:rFonts w:cs="Times New Roman"/>
        </w:rPr>
        <w:t>Selenium là một công cụ mã nguồn mở hỗ trợ kiểm thử tự động các ứng dụng web. Selenium cho phép viết các kịch bản kiểm thử bằng nhiều ngôn ngữ lập trình như Java, C#, Python, Ruby, và JavaScript.</w:t>
      </w:r>
    </w:p>
    <w:p w14:paraId="33700A10" w14:textId="0791F2D0" w:rsidR="0073217E" w:rsidRPr="005C5642" w:rsidRDefault="004D5D0A" w:rsidP="00E772DE">
      <w:pPr>
        <w:pStyle w:val="Heading2"/>
        <w:rPr>
          <w:rFonts w:ascii="Times New Roman" w:hAnsi="Times New Roman" w:cs="Times New Roman"/>
          <w:b/>
          <w:bCs/>
        </w:rPr>
      </w:pPr>
      <w:bookmarkStart w:id="63" w:name="_Toc168161489"/>
      <w:bookmarkStart w:id="64" w:name="_Toc168163819"/>
      <w:bookmarkStart w:id="65" w:name="_Toc179544399"/>
      <w:bookmarkStart w:id="66" w:name="_Toc179545124"/>
      <w:bookmarkStart w:id="67" w:name="_Toc183172178"/>
      <w:r w:rsidRPr="005C5642">
        <w:rPr>
          <w:rFonts w:ascii="Times New Roman" w:hAnsi="Times New Roman" w:cs="Times New Roman"/>
          <w:b/>
          <w:bCs/>
        </w:rPr>
        <w:t>1.</w:t>
      </w:r>
      <w:r w:rsidR="00EF3433" w:rsidRPr="005C5642">
        <w:rPr>
          <w:rFonts w:ascii="Times New Roman" w:hAnsi="Times New Roman" w:cs="Times New Roman"/>
          <w:b/>
          <w:bCs/>
        </w:rPr>
        <w:t>5</w:t>
      </w:r>
      <w:r w:rsidRPr="005C5642">
        <w:rPr>
          <w:rFonts w:ascii="Times New Roman" w:hAnsi="Times New Roman" w:cs="Times New Roman"/>
          <w:b/>
          <w:bCs/>
        </w:rPr>
        <w:t xml:space="preserve"> </w:t>
      </w:r>
      <w:r w:rsidR="0073217E" w:rsidRPr="005C5642">
        <w:rPr>
          <w:rFonts w:ascii="Times New Roman" w:hAnsi="Times New Roman" w:cs="Times New Roman"/>
          <w:b/>
          <w:bCs/>
        </w:rPr>
        <w:t>Kiểm thử hiệu năng với Jmeter</w:t>
      </w:r>
      <w:bookmarkEnd w:id="63"/>
      <w:bookmarkEnd w:id="64"/>
      <w:bookmarkEnd w:id="65"/>
      <w:bookmarkEnd w:id="66"/>
      <w:bookmarkEnd w:id="67"/>
    </w:p>
    <w:p w14:paraId="1B29732C" w14:textId="6DAEE451" w:rsidR="000B36AA" w:rsidRPr="005C5642" w:rsidRDefault="000B36AA" w:rsidP="00EF3433">
      <w:pPr>
        <w:rPr>
          <w:rFonts w:cs="Times New Roman"/>
          <w:b/>
          <w:bCs/>
        </w:rPr>
      </w:pPr>
      <w:r w:rsidRPr="005C5642">
        <w:rPr>
          <w:rFonts w:cs="Times New Roman"/>
        </w:rPr>
        <w:t>Apache JMeter là một công cụ mạnh mẽ và phổ biến để kiểm thử hiệu năng của các ứng dụng web.</w:t>
      </w:r>
    </w:p>
    <w:p w14:paraId="2C7D39FA" w14:textId="3097BE24" w:rsidR="004D5D0A" w:rsidRPr="005C5642" w:rsidRDefault="004D5D0A" w:rsidP="0073217E">
      <w:pPr>
        <w:jc w:val="left"/>
        <w:rPr>
          <w:rFonts w:cs="Times New Roman"/>
          <w:b/>
          <w:color w:val="0070C0"/>
          <w:sz w:val="28"/>
        </w:rPr>
      </w:pPr>
    </w:p>
    <w:p w14:paraId="48663AA7" w14:textId="14E4EEC3" w:rsidR="000B36AA" w:rsidRPr="005C5642" w:rsidRDefault="000B36AA" w:rsidP="0073217E">
      <w:pPr>
        <w:jc w:val="left"/>
        <w:rPr>
          <w:rFonts w:cs="Times New Roman"/>
          <w:b/>
          <w:color w:val="0070C0"/>
          <w:sz w:val="28"/>
        </w:rPr>
      </w:pPr>
    </w:p>
    <w:p w14:paraId="2DA87D5E" w14:textId="33DE4069" w:rsidR="000B36AA" w:rsidRPr="005C5642" w:rsidRDefault="000B36AA" w:rsidP="0073217E">
      <w:pPr>
        <w:jc w:val="left"/>
        <w:rPr>
          <w:rFonts w:cs="Times New Roman"/>
          <w:b/>
          <w:color w:val="0070C0"/>
          <w:sz w:val="28"/>
        </w:rPr>
      </w:pPr>
    </w:p>
    <w:p w14:paraId="7059DE00" w14:textId="42A68862" w:rsidR="000B36AA" w:rsidRPr="005C5642" w:rsidRDefault="000B36AA" w:rsidP="0073217E">
      <w:pPr>
        <w:jc w:val="left"/>
        <w:rPr>
          <w:rFonts w:cs="Times New Roman"/>
          <w:b/>
          <w:color w:val="0070C0"/>
          <w:sz w:val="28"/>
        </w:rPr>
      </w:pPr>
    </w:p>
    <w:p w14:paraId="09CADE1D" w14:textId="46B7AF17" w:rsidR="000B36AA" w:rsidRPr="005C5642" w:rsidRDefault="000B36AA" w:rsidP="0073217E">
      <w:pPr>
        <w:jc w:val="left"/>
        <w:rPr>
          <w:rFonts w:cs="Times New Roman"/>
          <w:b/>
          <w:color w:val="0070C0"/>
          <w:sz w:val="28"/>
        </w:rPr>
      </w:pPr>
    </w:p>
    <w:p w14:paraId="0FC4D3CF" w14:textId="0CFE667F" w:rsidR="000B36AA" w:rsidRPr="005C5642" w:rsidRDefault="000B36AA" w:rsidP="0073217E">
      <w:pPr>
        <w:jc w:val="left"/>
        <w:rPr>
          <w:rFonts w:cs="Times New Roman"/>
          <w:b/>
          <w:color w:val="0070C0"/>
          <w:sz w:val="28"/>
        </w:rPr>
      </w:pPr>
    </w:p>
    <w:p w14:paraId="16AED5C1" w14:textId="4C4B08C1" w:rsidR="000B36AA" w:rsidRPr="005C5642" w:rsidRDefault="000B36AA" w:rsidP="0073217E">
      <w:pPr>
        <w:jc w:val="left"/>
        <w:rPr>
          <w:rFonts w:cs="Times New Roman"/>
          <w:b/>
          <w:color w:val="0070C0"/>
          <w:sz w:val="28"/>
        </w:rPr>
      </w:pPr>
    </w:p>
    <w:p w14:paraId="00F69541" w14:textId="0EC8A247" w:rsidR="000B36AA" w:rsidRPr="005C5642" w:rsidRDefault="000B36AA" w:rsidP="0073217E">
      <w:pPr>
        <w:jc w:val="left"/>
        <w:rPr>
          <w:rFonts w:cs="Times New Roman"/>
          <w:b/>
          <w:color w:val="0070C0"/>
          <w:sz w:val="28"/>
        </w:rPr>
      </w:pPr>
    </w:p>
    <w:p w14:paraId="02BC9FD2" w14:textId="3101D1F1" w:rsidR="000B36AA" w:rsidRPr="005C5642" w:rsidRDefault="000B36AA" w:rsidP="007066D3">
      <w:pPr>
        <w:pStyle w:val="Heading1"/>
        <w:jc w:val="center"/>
        <w:rPr>
          <w:rFonts w:ascii="Times New Roman" w:hAnsi="Times New Roman" w:cs="Times New Roman"/>
          <w:b/>
          <w:color w:val="0070C0"/>
          <w:szCs w:val="28"/>
        </w:rPr>
      </w:pPr>
      <w:bookmarkStart w:id="68" w:name="_Toc168161490"/>
      <w:bookmarkStart w:id="69" w:name="_Toc168163820"/>
      <w:bookmarkStart w:id="70" w:name="_Toc179544400"/>
      <w:bookmarkStart w:id="71" w:name="_Toc179545125"/>
      <w:bookmarkStart w:id="72" w:name="_Toc183172179"/>
      <w:r w:rsidRPr="005C5642">
        <w:rPr>
          <w:rFonts w:ascii="Times New Roman" w:hAnsi="Times New Roman" w:cs="Times New Roman"/>
          <w:b/>
          <w:color w:val="0070C0"/>
          <w:szCs w:val="28"/>
        </w:rPr>
        <w:lastRenderedPageBreak/>
        <w:t>CHƯƠNG 2: THỰC HIỆN DỰ ÁN</w:t>
      </w:r>
      <w:bookmarkEnd w:id="68"/>
      <w:bookmarkEnd w:id="69"/>
      <w:bookmarkEnd w:id="70"/>
      <w:bookmarkEnd w:id="71"/>
      <w:bookmarkEnd w:id="72"/>
    </w:p>
    <w:p w14:paraId="194BF609" w14:textId="4B1F5F1B" w:rsidR="000B36AA" w:rsidRPr="005C5642" w:rsidRDefault="000B36AA" w:rsidP="00E772DE">
      <w:pPr>
        <w:pStyle w:val="Heading2"/>
        <w:rPr>
          <w:rFonts w:ascii="Times New Roman" w:hAnsi="Times New Roman" w:cs="Times New Roman"/>
          <w:b/>
          <w:bCs/>
          <w:color w:val="0070C0"/>
        </w:rPr>
      </w:pPr>
      <w:bookmarkStart w:id="73" w:name="_Toc168161491"/>
      <w:bookmarkStart w:id="74" w:name="_Toc168163821"/>
      <w:bookmarkStart w:id="75" w:name="_Toc179544401"/>
      <w:bookmarkStart w:id="76" w:name="_Toc179545126"/>
      <w:bookmarkStart w:id="77" w:name="_Toc183172180"/>
      <w:r w:rsidRPr="005C5642">
        <w:rPr>
          <w:rFonts w:ascii="Times New Roman" w:hAnsi="Times New Roman" w:cs="Times New Roman"/>
          <w:b/>
          <w:bCs/>
          <w:color w:val="0070C0"/>
        </w:rPr>
        <w:t xml:space="preserve">2.1 Dự án </w:t>
      </w:r>
      <w:bookmarkEnd w:id="73"/>
      <w:bookmarkEnd w:id="74"/>
      <w:bookmarkEnd w:id="75"/>
      <w:bookmarkEnd w:id="76"/>
      <w:r w:rsidR="00FB1A76" w:rsidRPr="005C5642">
        <w:rPr>
          <w:rFonts w:ascii="Times New Roman" w:hAnsi="Times New Roman" w:cs="Times New Roman"/>
          <w:b/>
          <w:bCs/>
          <w:color w:val="0070C0"/>
        </w:rPr>
        <w:t>Learning POL</w:t>
      </w:r>
      <w:bookmarkEnd w:id="77"/>
    </w:p>
    <w:p w14:paraId="3740936E" w14:textId="77777777" w:rsidR="00FB1A76" w:rsidRPr="005C5642" w:rsidRDefault="00FB1A76" w:rsidP="00FB1A76">
      <w:pPr>
        <w:rPr>
          <w:rFonts w:cs="Times New Roman"/>
        </w:rPr>
      </w:pPr>
      <w:bookmarkStart w:id="78" w:name="_Toc168161493"/>
      <w:bookmarkStart w:id="79" w:name="_Toc168163823"/>
      <w:bookmarkStart w:id="80" w:name="_Toc179544403"/>
      <w:bookmarkStart w:id="81" w:name="_Toc179545128"/>
      <w:r w:rsidRPr="005C5642">
        <w:rPr>
          <w:rFonts w:cs="Times New Roman"/>
        </w:rPr>
        <w:t xml:space="preserve">Dự án "Learning POL" có thể là một hệ thống quản lý học viên và khóa học, với mục tiêu giúp tổ chức và theo dõi quá trình học tập của học viên cũng như quản lý các khóa học hiệu quả. </w:t>
      </w:r>
    </w:p>
    <w:p w14:paraId="07A6D36F" w14:textId="3FD70751" w:rsidR="00C8782A" w:rsidRPr="005C5642" w:rsidRDefault="00094452" w:rsidP="001E3770">
      <w:pPr>
        <w:pStyle w:val="Heading3"/>
        <w:rPr>
          <w:rFonts w:ascii="Times New Roman" w:hAnsi="Times New Roman" w:cs="Times New Roman"/>
          <w:b/>
          <w:bCs/>
          <w:color w:val="0070C0"/>
        </w:rPr>
      </w:pPr>
      <w:bookmarkStart w:id="82" w:name="_Toc183172181"/>
      <w:r w:rsidRPr="005C5642">
        <w:rPr>
          <w:rFonts w:ascii="Times New Roman" w:hAnsi="Times New Roman" w:cs="Times New Roman"/>
          <w:b/>
          <w:bCs/>
          <w:color w:val="0070C0"/>
        </w:rPr>
        <w:t>2.1.1.</w:t>
      </w:r>
      <w:r w:rsidR="000B36AA" w:rsidRPr="005C5642">
        <w:rPr>
          <w:rFonts w:ascii="Times New Roman" w:hAnsi="Times New Roman" w:cs="Times New Roman"/>
          <w:b/>
          <w:bCs/>
          <w:color w:val="0070C0"/>
        </w:rPr>
        <w:t xml:space="preserve"> Prototype</w:t>
      </w:r>
      <w:bookmarkEnd w:id="78"/>
      <w:bookmarkEnd w:id="79"/>
      <w:r w:rsidR="00584D06" w:rsidRPr="005C5642">
        <w:rPr>
          <w:rFonts w:ascii="Times New Roman" w:hAnsi="Times New Roman" w:cs="Times New Roman"/>
          <w:b/>
          <w:bCs/>
          <w:color w:val="0070C0"/>
        </w:rPr>
        <w:t>:</w:t>
      </w:r>
      <w:bookmarkEnd w:id="80"/>
      <w:bookmarkEnd w:id="81"/>
      <w:bookmarkEnd w:id="82"/>
    </w:p>
    <w:p w14:paraId="13769134" w14:textId="3EAEED3E" w:rsidR="00251C4D" w:rsidRPr="005C5642" w:rsidRDefault="00FB1A76" w:rsidP="00480C05">
      <w:pPr>
        <w:jc w:val="center"/>
        <w:rPr>
          <w:rFonts w:cs="Times New Roman"/>
        </w:rPr>
      </w:pPr>
      <w:r w:rsidRPr="005C5642">
        <w:rPr>
          <w:rFonts w:cs="Times New Roman"/>
          <w:noProof/>
        </w:rPr>
        <w:drawing>
          <wp:inline distT="0" distB="0" distL="0" distR="0" wp14:anchorId="57D040CF" wp14:editId="776BA00C">
            <wp:extent cx="4933950" cy="2821802"/>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948518" cy="2830133"/>
                    </a:xfrm>
                    <a:prstGeom prst="rect">
                      <a:avLst/>
                    </a:prstGeom>
                  </pic:spPr>
                </pic:pic>
              </a:graphicData>
            </a:graphic>
          </wp:inline>
        </w:drawing>
      </w:r>
    </w:p>
    <w:p w14:paraId="08D1FB23" w14:textId="6D2854E0" w:rsidR="00480C05" w:rsidRPr="005C5642" w:rsidRDefault="00312821" w:rsidP="00094452">
      <w:pPr>
        <w:pStyle w:val="hinh"/>
        <w:rPr>
          <w:rFonts w:ascii="Times New Roman" w:hAnsi="Times New Roman" w:cs="Times New Roman"/>
        </w:rPr>
      </w:pPr>
      <w:bookmarkStart w:id="83" w:name="_Toc168163116"/>
      <w:bookmarkStart w:id="84" w:name="_Toc183172119"/>
      <w:r w:rsidRPr="005C5642">
        <w:rPr>
          <w:rFonts w:ascii="Times New Roman" w:hAnsi="Times New Roman" w:cs="Times New Roman"/>
        </w:rPr>
        <w:t>Hình 1</w:t>
      </w:r>
      <w:r w:rsidR="00AF30F0" w:rsidRPr="005C5642">
        <w:rPr>
          <w:rFonts w:ascii="Times New Roman" w:hAnsi="Times New Roman" w:cs="Times New Roman"/>
        </w:rPr>
        <w:t>.1</w:t>
      </w:r>
      <w:r w:rsidRPr="005C5642">
        <w:rPr>
          <w:rFonts w:ascii="Times New Roman" w:hAnsi="Times New Roman" w:cs="Times New Roman"/>
        </w:rPr>
        <w:t>.1</w:t>
      </w:r>
      <w:r w:rsidR="00AF30F0" w:rsidRPr="005C5642">
        <w:rPr>
          <w:rFonts w:ascii="Times New Roman" w:hAnsi="Times New Roman" w:cs="Times New Roman"/>
        </w:rPr>
        <w:t>.</w:t>
      </w:r>
      <w:r w:rsidR="00C310E0" w:rsidRPr="005C5642">
        <w:rPr>
          <w:rFonts w:ascii="Times New Roman" w:hAnsi="Times New Roman" w:cs="Times New Roman"/>
        </w:rPr>
        <w:t xml:space="preserve"> </w:t>
      </w:r>
      <w:r w:rsidR="00AF30F0" w:rsidRPr="005C5642">
        <w:rPr>
          <w:rFonts w:ascii="Times New Roman" w:hAnsi="Times New Roman" w:cs="Times New Roman"/>
        </w:rPr>
        <w:t>Màn hình</w:t>
      </w:r>
      <w:r w:rsidR="00C310E0" w:rsidRPr="005C5642">
        <w:rPr>
          <w:rFonts w:ascii="Times New Roman" w:hAnsi="Times New Roman" w:cs="Times New Roman"/>
        </w:rPr>
        <w:t xml:space="preserve"> </w:t>
      </w:r>
      <w:bookmarkStart w:id="85" w:name="_Toc168161494"/>
      <w:bookmarkStart w:id="86" w:name="_Toc168163824"/>
      <w:bookmarkEnd w:id="83"/>
      <w:r w:rsidR="00B51F27" w:rsidRPr="005C5642">
        <w:rPr>
          <w:rFonts w:ascii="Times New Roman" w:hAnsi="Times New Roman" w:cs="Times New Roman"/>
        </w:rPr>
        <w:t>trang admin của POL</w:t>
      </w:r>
      <w:bookmarkEnd w:id="84"/>
    </w:p>
    <w:p w14:paraId="149318D3" w14:textId="348E21D7" w:rsidR="00B51F27" w:rsidRPr="005C5642" w:rsidRDefault="00B51F27" w:rsidP="00E8704D">
      <w:pPr>
        <w:jc w:val="center"/>
        <w:rPr>
          <w:rFonts w:cs="Times New Roman"/>
        </w:rPr>
      </w:pPr>
      <w:r w:rsidRPr="005C5642">
        <w:rPr>
          <w:rFonts w:cs="Times New Roman"/>
          <w:noProof/>
        </w:rPr>
        <w:drawing>
          <wp:inline distT="0" distB="0" distL="0" distR="0" wp14:anchorId="4BB5001C" wp14:editId="32B48320">
            <wp:extent cx="4400550" cy="3070042"/>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408441" cy="3075547"/>
                    </a:xfrm>
                    <a:prstGeom prst="rect">
                      <a:avLst/>
                    </a:prstGeom>
                  </pic:spPr>
                </pic:pic>
              </a:graphicData>
            </a:graphic>
          </wp:inline>
        </w:drawing>
      </w:r>
    </w:p>
    <w:p w14:paraId="386ED3CD" w14:textId="789A2BA1" w:rsidR="00B51F27" w:rsidRPr="005C5642" w:rsidRDefault="00B51F27" w:rsidP="00E8704D">
      <w:pPr>
        <w:pStyle w:val="hinh"/>
        <w:rPr>
          <w:rFonts w:ascii="Times New Roman" w:hAnsi="Times New Roman" w:cs="Times New Roman"/>
        </w:rPr>
      </w:pPr>
      <w:bookmarkStart w:id="87" w:name="_Toc183172120"/>
      <w:r w:rsidRPr="005C5642">
        <w:rPr>
          <w:rFonts w:ascii="Times New Roman" w:hAnsi="Times New Roman" w:cs="Times New Roman"/>
        </w:rPr>
        <w:t>Hình 1.1.2. Màn hình trang user của POL</w:t>
      </w:r>
      <w:bookmarkEnd w:id="87"/>
    </w:p>
    <w:p w14:paraId="1E6CAC5D" w14:textId="1CA02DE2" w:rsidR="00FD73D6" w:rsidRPr="005C5642" w:rsidRDefault="00FD73D6" w:rsidP="00FD73D6">
      <w:pPr>
        <w:pStyle w:val="Heading3"/>
        <w:rPr>
          <w:rFonts w:ascii="Times New Roman" w:hAnsi="Times New Roman" w:cs="Times New Roman"/>
          <w:b/>
          <w:bCs/>
          <w:color w:val="0070C0"/>
        </w:rPr>
      </w:pPr>
      <w:bookmarkStart w:id="88" w:name="_Toc183172182"/>
      <w:r>
        <w:rPr>
          <w:rFonts w:ascii="Times New Roman" w:hAnsi="Times New Roman" w:cs="Times New Roman"/>
          <w:b/>
          <w:bCs/>
          <w:color w:val="0070C0"/>
        </w:rPr>
        <w:lastRenderedPageBreak/>
        <w:t>2.1.2</w:t>
      </w:r>
      <w:r w:rsidRPr="005C5642">
        <w:rPr>
          <w:rFonts w:ascii="Times New Roman" w:hAnsi="Times New Roman" w:cs="Times New Roman"/>
          <w:b/>
          <w:bCs/>
          <w:color w:val="0070C0"/>
        </w:rPr>
        <w:t>. Prototype</w:t>
      </w:r>
      <w:r>
        <w:rPr>
          <w:rFonts w:ascii="Times New Roman" w:hAnsi="Times New Roman" w:cs="Times New Roman"/>
          <w:b/>
          <w:bCs/>
          <w:color w:val="0070C0"/>
        </w:rPr>
        <w:t xml:space="preserve"> tự thiết kế</w:t>
      </w:r>
      <w:r w:rsidRPr="005C5642">
        <w:rPr>
          <w:rFonts w:ascii="Times New Roman" w:hAnsi="Times New Roman" w:cs="Times New Roman"/>
          <w:b/>
          <w:bCs/>
          <w:color w:val="0070C0"/>
        </w:rPr>
        <w:t>:</w:t>
      </w:r>
    </w:p>
    <w:p w14:paraId="5DD2A792" w14:textId="4317C589" w:rsidR="00FD73D6" w:rsidRPr="00153286" w:rsidRDefault="00FD73D6" w:rsidP="00FD73D6">
      <w:pPr>
        <w:rPr>
          <w:rFonts w:cs="Times New Roman"/>
          <w:b/>
          <w:bCs/>
          <w:szCs w:val="26"/>
        </w:rPr>
      </w:pPr>
      <w:r w:rsidRPr="00153286">
        <w:rPr>
          <w:rFonts w:cs="Times New Roman"/>
          <w:b/>
          <w:bCs/>
          <w:szCs w:val="26"/>
        </w:rPr>
        <w:t xml:space="preserve">1/ </w:t>
      </w:r>
      <w:r w:rsidR="005E3D7A">
        <w:rPr>
          <w:rFonts w:cs="Times New Roman"/>
          <w:b/>
          <w:bCs/>
          <w:szCs w:val="26"/>
        </w:rPr>
        <w:t>Gamification</w:t>
      </w:r>
    </w:p>
    <w:p w14:paraId="757362E1" w14:textId="018FCEA3" w:rsidR="00FD73D6" w:rsidRDefault="009F0DE9" w:rsidP="00FD73D6">
      <w:pPr>
        <w:rPr>
          <w:rFonts w:cs="Times New Roman"/>
          <w:szCs w:val="26"/>
        </w:rPr>
      </w:pPr>
      <w:r w:rsidRPr="009F0DE9">
        <w:rPr>
          <w:rFonts w:cs="Times New Roman"/>
          <w:szCs w:val="26"/>
        </w:rPr>
        <w:t>Sinh viên có thể kiếm điểm khi hoàn thành bài tập, trả lời đúng câu hỏi, hoặc tham gia vào các hoạt động lớp học</w:t>
      </w:r>
    </w:p>
    <w:p w14:paraId="66A53F95" w14:textId="792F0010" w:rsidR="00FD73D6" w:rsidRDefault="005E3D7A" w:rsidP="00FD73D6">
      <w:pPr>
        <w:rPr>
          <w:rFonts w:cs="Times New Roman"/>
          <w:szCs w:val="26"/>
        </w:rPr>
      </w:pPr>
      <w:r w:rsidRPr="005E3D7A">
        <w:rPr>
          <w:rFonts w:cs="Times New Roman"/>
          <w:noProof/>
          <w:szCs w:val="26"/>
        </w:rPr>
        <w:drawing>
          <wp:inline distT="0" distB="0" distL="0" distR="0" wp14:anchorId="1B2257A2" wp14:editId="6DFC63E2">
            <wp:extent cx="5403850" cy="3107055"/>
            <wp:effectExtent l="0" t="0" r="6350" b="0"/>
            <wp:docPr id="1790635080"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635080" name="Picture 1" descr="A screenshot of a chat&#10;&#10;Description automatically generated"/>
                    <pic:cNvPicPr/>
                  </pic:nvPicPr>
                  <pic:blipFill>
                    <a:blip r:embed="rId13"/>
                    <a:stretch>
                      <a:fillRect/>
                    </a:stretch>
                  </pic:blipFill>
                  <pic:spPr>
                    <a:xfrm>
                      <a:off x="0" y="0"/>
                      <a:ext cx="5403850" cy="3107055"/>
                    </a:xfrm>
                    <a:prstGeom prst="rect">
                      <a:avLst/>
                    </a:prstGeom>
                  </pic:spPr>
                </pic:pic>
              </a:graphicData>
            </a:graphic>
          </wp:inline>
        </w:drawing>
      </w:r>
    </w:p>
    <w:p w14:paraId="716E5AFB" w14:textId="4B42FAA2" w:rsidR="00FD73D6" w:rsidRDefault="005E3D7A" w:rsidP="00FD73D6">
      <w:pPr>
        <w:rPr>
          <w:rFonts w:cs="Times New Roman"/>
          <w:szCs w:val="26"/>
        </w:rPr>
      </w:pPr>
      <w:r w:rsidRPr="005E3D7A">
        <w:rPr>
          <w:rFonts w:cs="Times New Roman"/>
          <w:noProof/>
          <w:szCs w:val="26"/>
        </w:rPr>
        <w:drawing>
          <wp:inline distT="0" distB="0" distL="0" distR="0" wp14:anchorId="1479F621" wp14:editId="6918312A">
            <wp:extent cx="5403850" cy="3069590"/>
            <wp:effectExtent l="0" t="0" r="6350" b="0"/>
            <wp:docPr id="473606289" name="Picture 1" descr="A group of colorful squares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606289" name="Picture 1" descr="A group of colorful squares with text&#10;&#10;Description automatically generated"/>
                    <pic:cNvPicPr/>
                  </pic:nvPicPr>
                  <pic:blipFill>
                    <a:blip r:embed="rId14"/>
                    <a:stretch>
                      <a:fillRect/>
                    </a:stretch>
                  </pic:blipFill>
                  <pic:spPr>
                    <a:xfrm>
                      <a:off x="0" y="0"/>
                      <a:ext cx="5403850" cy="3069590"/>
                    </a:xfrm>
                    <a:prstGeom prst="rect">
                      <a:avLst/>
                    </a:prstGeom>
                  </pic:spPr>
                </pic:pic>
              </a:graphicData>
            </a:graphic>
          </wp:inline>
        </w:drawing>
      </w:r>
    </w:p>
    <w:p w14:paraId="31A54559" w14:textId="573D9603" w:rsidR="00FD73D6" w:rsidRDefault="00FD73D6" w:rsidP="00FD73D6">
      <w:pPr>
        <w:rPr>
          <w:rStyle w:val="Strong"/>
          <w:rFonts w:cs="Times New Roman"/>
          <w:szCs w:val="26"/>
        </w:rPr>
      </w:pPr>
      <w:r>
        <w:rPr>
          <w:rFonts w:cs="Times New Roman"/>
          <w:b/>
          <w:bCs/>
          <w:szCs w:val="26"/>
        </w:rPr>
        <w:t>2</w:t>
      </w:r>
      <w:r w:rsidRPr="00153286">
        <w:rPr>
          <w:rFonts w:cs="Times New Roman"/>
          <w:b/>
          <w:bCs/>
          <w:szCs w:val="26"/>
        </w:rPr>
        <w:t xml:space="preserve">/ </w:t>
      </w:r>
      <w:r w:rsidR="005E3D7A">
        <w:rPr>
          <w:rStyle w:val="Strong"/>
          <w:rFonts w:cs="Times New Roman"/>
          <w:szCs w:val="26"/>
        </w:rPr>
        <w:t>Xếp Hạng Trong Học Tập</w:t>
      </w:r>
    </w:p>
    <w:p w14:paraId="092E7B51" w14:textId="70B0C4C8" w:rsidR="005E3D7A" w:rsidRDefault="005E3D7A" w:rsidP="00FD73D6">
      <w:pPr>
        <w:rPr>
          <w:rStyle w:val="Strong"/>
          <w:rFonts w:cs="Times New Roman"/>
          <w:szCs w:val="26"/>
        </w:rPr>
      </w:pPr>
      <w:r w:rsidRPr="005E3D7A">
        <w:rPr>
          <w:rFonts w:cs="Times New Roman"/>
          <w:noProof/>
          <w:szCs w:val="26"/>
        </w:rPr>
        <w:lastRenderedPageBreak/>
        <w:drawing>
          <wp:inline distT="0" distB="0" distL="0" distR="0" wp14:anchorId="487A28BD" wp14:editId="287F8875">
            <wp:extent cx="5403850" cy="3086100"/>
            <wp:effectExtent l="0" t="0" r="6350" b="0"/>
            <wp:docPr id="2050290058" name="Picture 1" descr="A group of colorful button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290058" name="Picture 1" descr="A group of colorful buttons&#10;&#10;Description automatically generated with medium confidence"/>
                    <pic:cNvPicPr/>
                  </pic:nvPicPr>
                  <pic:blipFill>
                    <a:blip r:embed="rId15"/>
                    <a:stretch>
                      <a:fillRect/>
                    </a:stretch>
                  </pic:blipFill>
                  <pic:spPr>
                    <a:xfrm>
                      <a:off x="0" y="0"/>
                      <a:ext cx="5403850" cy="3086100"/>
                    </a:xfrm>
                    <a:prstGeom prst="rect">
                      <a:avLst/>
                    </a:prstGeom>
                  </pic:spPr>
                </pic:pic>
              </a:graphicData>
            </a:graphic>
          </wp:inline>
        </w:drawing>
      </w:r>
    </w:p>
    <w:p w14:paraId="38245E82" w14:textId="14473962" w:rsidR="009F0DE9" w:rsidRDefault="00FD73D6" w:rsidP="00FD73D6">
      <w:pPr>
        <w:rPr>
          <w:rFonts w:cs="Times New Roman"/>
          <w:szCs w:val="26"/>
        </w:rPr>
      </w:pPr>
      <w:r w:rsidRPr="00153286">
        <w:rPr>
          <w:rStyle w:val="Strong"/>
          <w:rFonts w:cs="Times New Roman"/>
          <w:szCs w:val="26"/>
        </w:rPr>
        <w:t xml:space="preserve">Chức năng  </w:t>
      </w:r>
      <w:r w:rsidR="005E3D7A">
        <w:rPr>
          <w:rStyle w:val="Strong"/>
          <w:rFonts w:cs="Times New Roman"/>
          <w:szCs w:val="26"/>
        </w:rPr>
        <w:t>Xếp hạng</w:t>
      </w:r>
      <w:r w:rsidRPr="001D5226">
        <w:rPr>
          <w:rStyle w:val="Strong"/>
          <w:rFonts w:cs="Times New Roman"/>
          <w:szCs w:val="26"/>
        </w:rPr>
        <w:t xml:space="preserve"> học tập</w:t>
      </w:r>
      <w:r w:rsidRPr="00153286">
        <w:rPr>
          <w:rFonts w:cs="Times New Roman"/>
          <w:szCs w:val="26"/>
        </w:rPr>
        <w:t xml:space="preserve"> là </w:t>
      </w:r>
      <w:r w:rsidR="009F0DE9" w:rsidRPr="009F0DE9">
        <w:rPr>
          <w:rFonts w:cs="Times New Roman"/>
          <w:szCs w:val="26"/>
        </w:rPr>
        <w:t>Bảng xếp hạng có thể khuyến khích sự cạnh tranh tích cực và động viên sinh viên nỗ lực hơn</w:t>
      </w:r>
    </w:p>
    <w:p w14:paraId="51DE2558" w14:textId="1181B5B3" w:rsidR="005E3D7A" w:rsidRPr="00A427E8" w:rsidRDefault="00FD73D6" w:rsidP="00FD73D6">
      <w:pPr>
        <w:rPr>
          <w:rFonts w:cs="Times New Roman"/>
          <w:b/>
          <w:bCs/>
          <w:szCs w:val="26"/>
        </w:rPr>
      </w:pPr>
      <w:r w:rsidRPr="00A427E8">
        <w:rPr>
          <w:rFonts w:cs="Times New Roman"/>
          <w:b/>
          <w:bCs/>
          <w:szCs w:val="26"/>
        </w:rPr>
        <w:t>3/ Chức</w:t>
      </w:r>
      <w:r w:rsidR="005E3D7A">
        <w:rPr>
          <w:rFonts w:cs="Times New Roman"/>
          <w:b/>
          <w:bCs/>
          <w:szCs w:val="26"/>
        </w:rPr>
        <w:t xml:space="preserve"> </w:t>
      </w:r>
      <w:r w:rsidRPr="00A427E8">
        <w:rPr>
          <w:rFonts w:cs="Times New Roman"/>
          <w:b/>
          <w:bCs/>
          <w:szCs w:val="26"/>
        </w:rPr>
        <w:t>năng đánh giá học tập</w:t>
      </w:r>
    </w:p>
    <w:p w14:paraId="2E9C0817" w14:textId="50BDA7C1" w:rsidR="00FD73D6" w:rsidRDefault="00FD73D6" w:rsidP="00FD73D6">
      <w:pPr>
        <w:rPr>
          <w:rFonts w:cs="Times New Roman"/>
          <w:szCs w:val="26"/>
        </w:rPr>
      </w:pPr>
      <w:r w:rsidRPr="00A427E8">
        <w:rPr>
          <w:rStyle w:val="Strong"/>
          <w:rFonts w:cs="Times New Roman"/>
          <w:szCs w:val="26"/>
        </w:rPr>
        <w:t>Chức năng đánh giá học tập</w:t>
      </w:r>
      <w:r w:rsidRPr="00A427E8">
        <w:rPr>
          <w:rFonts w:cs="Times New Roman"/>
          <w:szCs w:val="26"/>
        </w:rPr>
        <w:t xml:space="preserve"> trong ứng dụng học tập là một tính năng quan trọng giúp đo lường và phản hồi về hiệu quả học tập của học viên. Nó cung cấp cho cả học viên và giảng viên thông tin rõ ràng về tiến bộ, kết quả học tập và các lĩnh vực cần cải thiện.</w:t>
      </w:r>
    </w:p>
    <w:p w14:paraId="15589838" w14:textId="02D45EBA" w:rsidR="005E3D7A" w:rsidRPr="00FD73D6" w:rsidRDefault="005E3D7A" w:rsidP="00FD73D6">
      <w:pPr>
        <w:rPr>
          <w:rFonts w:cs="Times New Roman"/>
          <w:b/>
          <w:bCs/>
          <w:szCs w:val="26"/>
        </w:rPr>
      </w:pPr>
      <w:r w:rsidRPr="00A427E8">
        <w:rPr>
          <w:rFonts w:cs="Times New Roman"/>
          <w:b/>
          <w:bCs/>
          <w:noProof/>
          <w:szCs w:val="26"/>
        </w:rPr>
        <w:drawing>
          <wp:inline distT="0" distB="0" distL="0" distR="0" wp14:anchorId="2842A741" wp14:editId="201721C0">
            <wp:extent cx="5065509" cy="2860173"/>
            <wp:effectExtent l="0" t="0" r="1905" b="0"/>
            <wp:docPr id="583301046" name="Picture 58330104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pic:cNvPicPr/>
                  </pic:nvPicPr>
                  <pic:blipFill>
                    <a:blip r:embed="rId16"/>
                    <a:stretch>
                      <a:fillRect/>
                    </a:stretch>
                  </pic:blipFill>
                  <pic:spPr>
                    <a:xfrm>
                      <a:off x="0" y="0"/>
                      <a:ext cx="5067560" cy="2861331"/>
                    </a:xfrm>
                    <a:prstGeom prst="rect">
                      <a:avLst/>
                    </a:prstGeom>
                  </pic:spPr>
                </pic:pic>
              </a:graphicData>
            </a:graphic>
          </wp:inline>
        </w:drawing>
      </w:r>
    </w:p>
    <w:p w14:paraId="32EF2630" w14:textId="77777777" w:rsidR="00FD73D6" w:rsidRPr="001D5226" w:rsidRDefault="00FD73D6" w:rsidP="00FD73D6">
      <w:pPr>
        <w:rPr>
          <w:rFonts w:cs="Times New Roman"/>
          <w:b/>
          <w:bCs/>
          <w:szCs w:val="26"/>
        </w:rPr>
      </w:pPr>
      <w:r w:rsidRPr="001D5226">
        <w:rPr>
          <w:rFonts w:cs="Times New Roman"/>
          <w:b/>
          <w:bCs/>
          <w:szCs w:val="26"/>
        </w:rPr>
        <w:t xml:space="preserve">4/ Chức năng </w:t>
      </w:r>
      <w:r>
        <w:rPr>
          <w:rFonts w:cs="Times New Roman"/>
          <w:b/>
          <w:bCs/>
          <w:szCs w:val="26"/>
        </w:rPr>
        <w:t xml:space="preserve">đề xuất </w:t>
      </w:r>
      <w:r w:rsidRPr="001D5226">
        <w:rPr>
          <w:rFonts w:cs="Times New Roman"/>
          <w:b/>
          <w:bCs/>
          <w:szCs w:val="26"/>
        </w:rPr>
        <w:t>học tập AI</w:t>
      </w:r>
    </w:p>
    <w:p w14:paraId="1B98C306" w14:textId="77777777" w:rsidR="00FD73D6" w:rsidRDefault="00FD73D6" w:rsidP="00FD73D6">
      <w:pPr>
        <w:tabs>
          <w:tab w:val="left" w:pos="1005"/>
        </w:tabs>
        <w:rPr>
          <w:rFonts w:cs="Times New Roman"/>
          <w:szCs w:val="26"/>
        </w:rPr>
      </w:pPr>
      <w:r w:rsidRPr="001D5226">
        <w:rPr>
          <w:rStyle w:val="Strong"/>
          <w:rFonts w:cs="Times New Roman"/>
          <w:szCs w:val="26"/>
        </w:rPr>
        <w:lastRenderedPageBreak/>
        <w:t xml:space="preserve">Chức năng </w:t>
      </w:r>
      <w:r>
        <w:rPr>
          <w:rStyle w:val="Strong"/>
          <w:rFonts w:cs="Times New Roman"/>
          <w:szCs w:val="26"/>
        </w:rPr>
        <w:t>đề xuất</w:t>
      </w:r>
      <w:r w:rsidRPr="001D5226">
        <w:rPr>
          <w:rStyle w:val="Strong"/>
          <w:rFonts w:cs="Times New Roman"/>
          <w:szCs w:val="26"/>
        </w:rPr>
        <w:t xml:space="preserve"> học tập AI</w:t>
      </w:r>
      <w:r w:rsidRPr="001D5226">
        <w:rPr>
          <w:rFonts w:cs="Times New Roman"/>
          <w:szCs w:val="26"/>
        </w:rPr>
        <w:t xml:space="preserve"> trong ứng dụng học tập sử dụng trí tuệ nhân tạo để cá nhân hóa trải nghiệm học tập cho từng học viên. Dựa trên dữ liệu học tập, thói quen, sở thích, và tiến độ của học viên, hệ thống sẽ tự động đưa ra các gợi ý để tối ưu hóa quá trình học.</w:t>
      </w:r>
    </w:p>
    <w:p w14:paraId="5BC34654" w14:textId="6DAE0377" w:rsidR="00FD73D6" w:rsidRPr="00AE5C67" w:rsidRDefault="00FD73D6" w:rsidP="005339FA">
      <w:pPr>
        <w:tabs>
          <w:tab w:val="left" w:pos="1005"/>
        </w:tabs>
        <w:rPr>
          <w:rFonts w:cs="Times New Roman"/>
          <w:szCs w:val="26"/>
        </w:rPr>
      </w:pPr>
      <w:r w:rsidRPr="00D662CC">
        <w:rPr>
          <w:rFonts w:cs="Times New Roman"/>
          <w:noProof/>
          <w:szCs w:val="26"/>
        </w:rPr>
        <w:drawing>
          <wp:inline distT="0" distB="0" distL="0" distR="0" wp14:anchorId="2C62F2D5" wp14:editId="6B0A9FB5">
            <wp:extent cx="5943600" cy="282194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821940"/>
                    </a:xfrm>
                    <a:prstGeom prst="rect">
                      <a:avLst/>
                    </a:prstGeom>
                  </pic:spPr>
                </pic:pic>
              </a:graphicData>
            </a:graphic>
          </wp:inline>
        </w:drawing>
      </w:r>
      <w:r w:rsidR="00B9245F">
        <w:rPr>
          <w:rFonts w:cs="Times New Roman"/>
          <w:noProof/>
          <w:szCs w:val="26"/>
        </w:rPr>
        <w:tab/>
      </w:r>
    </w:p>
    <w:p w14:paraId="37FE208B" w14:textId="77777777" w:rsidR="00FD73D6" w:rsidRDefault="00FD73D6" w:rsidP="00FD73D6"/>
    <w:p w14:paraId="75BDC8EF" w14:textId="31746F46" w:rsidR="00ED24C6" w:rsidRPr="00112705" w:rsidRDefault="00FD73D6" w:rsidP="00112705">
      <w:pPr>
        <w:pStyle w:val="Heading3"/>
        <w:rPr>
          <w:rFonts w:ascii="Times New Roman" w:hAnsi="Times New Roman" w:cs="Times New Roman"/>
          <w:b/>
          <w:bCs/>
          <w:i/>
        </w:rPr>
      </w:pPr>
      <w:r>
        <w:rPr>
          <w:rFonts w:ascii="Times New Roman" w:hAnsi="Times New Roman" w:cs="Times New Roman"/>
          <w:b/>
          <w:bCs/>
          <w:i/>
        </w:rPr>
        <w:t>2.1.3</w:t>
      </w:r>
      <w:r w:rsidR="00ED24C6" w:rsidRPr="005C5642">
        <w:rPr>
          <w:rFonts w:ascii="Times New Roman" w:hAnsi="Times New Roman" w:cs="Times New Roman"/>
          <w:b/>
          <w:bCs/>
          <w:i/>
        </w:rPr>
        <w:t xml:space="preserve"> Product BackLog</w:t>
      </w:r>
      <w:bookmarkEnd w:id="88"/>
    </w:p>
    <w:p w14:paraId="3991E027" w14:textId="640AD96A" w:rsidR="00ED24C6" w:rsidRDefault="007506A7" w:rsidP="00600FD7">
      <w:r w:rsidRPr="007506A7">
        <w:rPr>
          <w:noProof/>
        </w:rPr>
        <w:drawing>
          <wp:inline distT="0" distB="0" distL="0" distR="0" wp14:anchorId="7531AD05" wp14:editId="147A614E">
            <wp:extent cx="4076438" cy="1868168"/>
            <wp:effectExtent l="0" t="0" r="635" b="0"/>
            <wp:docPr id="2017096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096499" name=""/>
                    <pic:cNvPicPr/>
                  </pic:nvPicPr>
                  <pic:blipFill>
                    <a:blip r:embed="rId18"/>
                    <a:stretch>
                      <a:fillRect/>
                    </a:stretch>
                  </pic:blipFill>
                  <pic:spPr>
                    <a:xfrm>
                      <a:off x="0" y="0"/>
                      <a:ext cx="4083216" cy="1871274"/>
                    </a:xfrm>
                    <a:prstGeom prst="rect">
                      <a:avLst/>
                    </a:prstGeom>
                  </pic:spPr>
                </pic:pic>
              </a:graphicData>
            </a:graphic>
          </wp:inline>
        </w:drawing>
      </w:r>
      <w:r w:rsidRPr="007506A7">
        <w:rPr>
          <w:noProof/>
        </w:rPr>
        <w:drawing>
          <wp:inline distT="0" distB="0" distL="0" distR="0" wp14:anchorId="0F43B551" wp14:editId="02EE7623">
            <wp:extent cx="4089400" cy="1482468"/>
            <wp:effectExtent l="0" t="0" r="6350" b="3810"/>
            <wp:docPr id="81271603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716037" name="Picture 1" descr="A screenshot of a computer screen&#10;&#10;Description automatically generated"/>
                    <pic:cNvPicPr/>
                  </pic:nvPicPr>
                  <pic:blipFill>
                    <a:blip r:embed="rId19"/>
                    <a:stretch>
                      <a:fillRect/>
                    </a:stretch>
                  </pic:blipFill>
                  <pic:spPr>
                    <a:xfrm>
                      <a:off x="0" y="0"/>
                      <a:ext cx="4120276" cy="1493661"/>
                    </a:xfrm>
                    <a:prstGeom prst="rect">
                      <a:avLst/>
                    </a:prstGeom>
                  </pic:spPr>
                </pic:pic>
              </a:graphicData>
            </a:graphic>
          </wp:inline>
        </w:drawing>
      </w:r>
    </w:p>
    <w:p w14:paraId="074C245C" w14:textId="41AB218D" w:rsidR="007506A7" w:rsidRPr="005C5642" w:rsidRDefault="007506A7" w:rsidP="00600FD7">
      <w:r w:rsidRPr="007506A7">
        <w:rPr>
          <w:noProof/>
        </w:rPr>
        <w:lastRenderedPageBreak/>
        <w:drawing>
          <wp:inline distT="0" distB="0" distL="0" distR="0" wp14:anchorId="5D32E434" wp14:editId="3BA1E859">
            <wp:extent cx="4138585" cy="1863090"/>
            <wp:effectExtent l="0" t="0" r="0" b="3810"/>
            <wp:docPr id="546433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433553" name=""/>
                    <pic:cNvPicPr/>
                  </pic:nvPicPr>
                  <pic:blipFill>
                    <a:blip r:embed="rId20"/>
                    <a:stretch>
                      <a:fillRect/>
                    </a:stretch>
                  </pic:blipFill>
                  <pic:spPr>
                    <a:xfrm>
                      <a:off x="0" y="0"/>
                      <a:ext cx="4152771" cy="1869476"/>
                    </a:xfrm>
                    <a:prstGeom prst="rect">
                      <a:avLst/>
                    </a:prstGeom>
                  </pic:spPr>
                </pic:pic>
              </a:graphicData>
            </a:graphic>
          </wp:inline>
        </w:drawing>
      </w:r>
    </w:p>
    <w:p w14:paraId="627EA638" w14:textId="58F55708" w:rsidR="00EA6C4C" w:rsidRPr="001A2CF6" w:rsidRDefault="00ED24C6" w:rsidP="001A2CF6">
      <w:pPr>
        <w:pStyle w:val="hinh"/>
        <w:rPr>
          <w:rFonts w:ascii="Times New Roman" w:hAnsi="Times New Roman" w:cs="Times New Roman"/>
        </w:rPr>
      </w:pPr>
      <w:bookmarkStart w:id="89" w:name="_Toc183172121"/>
      <w:r w:rsidRPr="005C5642">
        <w:rPr>
          <w:rFonts w:ascii="Times New Roman" w:hAnsi="Times New Roman" w:cs="Times New Roman"/>
        </w:rPr>
        <w:t xml:space="preserve">Hình 1.1.3. </w:t>
      </w:r>
      <w:r w:rsidRPr="005C5642">
        <w:rPr>
          <w:rFonts w:ascii="Times New Roman" w:hAnsi="Times New Roman" w:cs="Times New Roman"/>
          <w:bCs w:val="0"/>
          <w:i/>
        </w:rPr>
        <w:t>Product BackLog</w:t>
      </w:r>
      <w:r w:rsidRPr="005C5642">
        <w:rPr>
          <w:rFonts w:ascii="Times New Roman" w:hAnsi="Times New Roman" w:cs="Times New Roman"/>
        </w:rPr>
        <w:t xml:space="preserve"> của POL</w:t>
      </w:r>
      <w:bookmarkEnd w:id="89"/>
    </w:p>
    <w:p w14:paraId="21955383" w14:textId="77777777" w:rsidR="00EA6C4C" w:rsidRPr="005C5642" w:rsidRDefault="00EA6C4C" w:rsidP="00122C02">
      <w:pPr>
        <w:pStyle w:val="NormalWeb"/>
        <w:spacing w:before="0" w:beforeAutospacing="0" w:after="0" w:afterAutospacing="0"/>
        <w:jc w:val="center"/>
        <w:rPr>
          <w:b/>
          <w:bCs/>
        </w:rPr>
      </w:pPr>
    </w:p>
    <w:p w14:paraId="438A57B2" w14:textId="2FCC159A" w:rsidR="003110B0" w:rsidRPr="005C5642" w:rsidRDefault="00094452" w:rsidP="00FB1A76">
      <w:pPr>
        <w:pStyle w:val="Heading3"/>
        <w:rPr>
          <w:rFonts w:ascii="Times New Roman" w:hAnsi="Times New Roman" w:cs="Times New Roman"/>
          <w:b/>
          <w:bCs/>
          <w:i/>
        </w:rPr>
      </w:pPr>
      <w:bookmarkStart w:id="90" w:name="_Toc179544404"/>
      <w:bookmarkStart w:id="91" w:name="_Toc179545129"/>
      <w:bookmarkStart w:id="92" w:name="_Toc183172183"/>
      <w:r w:rsidRPr="005C5642">
        <w:rPr>
          <w:rFonts w:ascii="Times New Roman" w:hAnsi="Times New Roman" w:cs="Times New Roman"/>
          <w:b/>
          <w:bCs/>
          <w:i/>
        </w:rPr>
        <w:t>2</w:t>
      </w:r>
      <w:r w:rsidR="00FD73D6">
        <w:rPr>
          <w:rFonts w:ascii="Times New Roman" w:hAnsi="Times New Roman" w:cs="Times New Roman"/>
          <w:b/>
          <w:bCs/>
          <w:i/>
        </w:rPr>
        <w:t>.1.4</w:t>
      </w:r>
      <w:r w:rsidR="00363FAE" w:rsidRPr="005C5642">
        <w:rPr>
          <w:rFonts w:ascii="Times New Roman" w:hAnsi="Times New Roman" w:cs="Times New Roman"/>
          <w:b/>
          <w:bCs/>
          <w:i/>
        </w:rPr>
        <w:t xml:space="preserve"> </w:t>
      </w:r>
      <w:bookmarkEnd w:id="85"/>
      <w:bookmarkEnd w:id="86"/>
      <w:bookmarkEnd w:id="90"/>
      <w:bookmarkEnd w:id="91"/>
      <w:r w:rsidR="00FB1A76" w:rsidRPr="005C5642">
        <w:rPr>
          <w:rFonts w:ascii="Times New Roman" w:hAnsi="Times New Roman" w:cs="Times New Roman"/>
          <w:b/>
          <w:bCs/>
          <w:i/>
        </w:rPr>
        <w:t>Log Bug</w:t>
      </w:r>
      <w:r w:rsidR="00B51F27" w:rsidRPr="005C5642">
        <w:rPr>
          <w:rFonts w:ascii="Times New Roman" w:hAnsi="Times New Roman" w:cs="Times New Roman"/>
          <w:b/>
          <w:bCs/>
          <w:i/>
        </w:rPr>
        <w:t xml:space="preserve"> (ver 1.0)</w:t>
      </w:r>
      <w:bookmarkEnd w:id="92"/>
    </w:p>
    <w:p w14:paraId="4B083C61" w14:textId="012442B8" w:rsidR="00E8704D" w:rsidRPr="005C5642" w:rsidRDefault="00E8704D" w:rsidP="00E8704D">
      <w:pPr>
        <w:rPr>
          <w:rFonts w:cs="Times New Roman"/>
        </w:rPr>
      </w:pPr>
      <w:r w:rsidRPr="005C5642">
        <w:rPr>
          <w:rFonts w:cs="Times New Roman"/>
        </w:rPr>
        <w:t>Phiên bản này em test</w:t>
      </w:r>
      <w:r w:rsidR="00EA6C4C" w:rsidRPr="005C5642">
        <w:rPr>
          <w:rFonts w:cs="Times New Roman"/>
        </w:rPr>
        <w:t xml:space="preserve"> được</w:t>
      </w:r>
      <w:r w:rsidRPr="005C5642">
        <w:rPr>
          <w:rFonts w:cs="Times New Roman"/>
        </w:rPr>
        <w:t xml:space="preserve"> </w:t>
      </w:r>
      <w:r w:rsidR="007506A7">
        <w:rPr>
          <w:rFonts w:cs="Times New Roman"/>
        </w:rPr>
        <w:t>16</w:t>
      </w:r>
      <w:r w:rsidRPr="005C5642">
        <w:rPr>
          <w:rFonts w:cs="Times New Roman"/>
        </w:rPr>
        <w:t xml:space="preserve"> lỗi, gồm:</w:t>
      </w:r>
    </w:p>
    <w:p w14:paraId="5F905776" w14:textId="79FD8B56" w:rsidR="00E8704D" w:rsidRPr="005C5642" w:rsidRDefault="00E8704D" w:rsidP="00E8704D">
      <w:pPr>
        <w:pStyle w:val="ListParagraph"/>
        <w:numPr>
          <w:ilvl w:val="0"/>
          <w:numId w:val="10"/>
        </w:numPr>
        <w:rPr>
          <w:rFonts w:cs="Times New Roman"/>
        </w:rPr>
      </w:pPr>
      <w:r w:rsidRPr="005C5642">
        <w:rPr>
          <w:rFonts w:cs="Times New Roman"/>
        </w:rPr>
        <w:t>Lỗi nhập số điện thoại không đúng định dạng có chứa kí tự</w:t>
      </w:r>
    </w:p>
    <w:p w14:paraId="0ED76C7D" w14:textId="3C81DFEC" w:rsidR="00E8704D" w:rsidRPr="005C5642" w:rsidRDefault="00E8704D" w:rsidP="00E8704D">
      <w:pPr>
        <w:pStyle w:val="ListParagraph"/>
        <w:numPr>
          <w:ilvl w:val="0"/>
          <w:numId w:val="10"/>
        </w:numPr>
        <w:rPr>
          <w:rFonts w:cs="Times New Roman"/>
        </w:rPr>
      </w:pPr>
      <w:r w:rsidRPr="005C5642">
        <w:rPr>
          <w:rFonts w:cs="Times New Roman"/>
        </w:rPr>
        <w:t>Lỗi ngày sinh</w:t>
      </w:r>
    </w:p>
    <w:p w14:paraId="5D784762" w14:textId="39E3BF4B" w:rsidR="00E8704D" w:rsidRPr="005C5642" w:rsidRDefault="00E8704D" w:rsidP="00E8704D">
      <w:pPr>
        <w:pStyle w:val="ListParagraph"/>
        <w:numPr>
          <w:ilvl w:val="0"/>
          <w:numId w:val="10"/>
        </w:numPr>
        <w:rPr>
          <w:rFonts w:cs="Times New Roman"/>
        </w:rPr>
      </w:pPr>
      <w:r w:rsidRPr="005C5642">
        <w:rPr>
          <w:rFonts w:cs="Times New Roman"/>
        </w:rPr>
        <w:t>Lịch không theo yêu cầu</w:t>
      </w:r>
    </w:p>
    <w:p w14:paraId="712E7D87" w14:textId="6000F0E5" w:rsidR="00E8704D" w:rsidRPr="005C5642" w:rsidRDefault="00E8704D" w:rsidP="00E8704D">
      <w:pPr>
        <w:pStyle w:val="ListParagraph"/>
        <w:numPr>
          <w:ilvl w:val="0"/>
          <w:numId w:val="10"/>
        </w:numPr>
        <w:rPr>
          <w:rFonts w:cs="Times New Roman"/>
        </w:rPr>
      </w:pPr>
      <w:r w:rsidRPr="005C5642">
        <w:rPr>
          <w:rFonts w:cs="Times New Roman"/>
        </w:rPr>
        <w:t>Lỗi icon đăng xuất</w:t>
      </w:r>
    </w:p>
    <w:p w14:paraId="1F267D5A" w14:textId="5EC23BDC" w:rsidR="00E8704D" w:rsidRPr="005C5642" w:rsidRDefault="00E8704D" w:rsidP="00E8704D">
      <w:pPr>
        <w:pStyle w:val="ListParagraph"/>
        <w:numPr>
          <w:ilvl w:val="0"/>
          <w:numId w:val="10"/>
        </w:numPr>
        <w:rPr>
          <w:rFonts w:cs="Times New Roman"/>
        </w:rPr>
      </w:pPr>
      <w:r w:rsidRPr="005C5642">
        <w:rPr>
          <w:rFonts w:cs="Times New Roman"/>
        </w:rPr>
        <w:t>Lỗi khi thêm bài học</w:t>
      </w:r>
    </w:p>
    <w:p w14:paraId="5C7F4973" w14:textId="4390B7A2" w:rsidR="00EA6C4C" w:rsidRPr="005C5642" w:rsidRDefault="00EA6C4C" w:rsidP="00EA6C4C">
      <w:pPr>
        <w:pStyle w:val="ListParagraph"/>
        <w:numPr>
          <w:ilvl w:val="0"/>
          <w:numId w:val="10"/>
        </w:numPr>
        <w:rPr>
          <w:rFonts w:cs="Times New Roman"/>
        </w:rPr>
      </w:pPr>
      <w:r w:rsidRPr="005C5642">
        <w:rPr>
          <w:rFonts w:cs="Times New Roman"/>
        </w:rPr>
        <w:t>Lỗi form định dạng thẻ khóa học</w:t>
      </w:r>
    </w:p>
    <w:p w14:paraId="21E19B05" w14:textId="3F874313" w:rsidR="00EA6C4C" w:rsidRPr="005C5642" w:rsidRDefault="00EA6C4C" w:rsidP="008F6EEE">
      <w:pPr>
        <w:pStyle w:val="ListParagraph"/>
        <w:numPr>
          <w:ilvl w:val="0"/>
          <w:numId w:val="14"/>
        </w:numPr>
        <w:rPr>
          <w:rFonts w:cs="Times New Roman"/>
        </w:rPr>
      </w:pPr>
      <w:r w:rsidRPr="005C5642">
        <w:rPr>
          <w:rFonts w:cs="Times New Roman"/>
        </w:rPr>
        <w:t>Lỗi 1 số chức năng còn để trống,…(v.v..)</w:t>
      </w:r>
    </w:p>
    <w:p w14:paraId="1153A667" w14:textId="568D601D" w:rsidR="00197C33" w:rsidRDefault="007506A7" w:rsidP="00016D19">
      <w:pPr>
        <w:jc w:val="center"/>
        <w:rPr>
          <w:rFonts w:cs="Times New Roman"/>
        </w:rPr>
      </w:pPr>
      <w:r w:rsidRPr="007506A7">
        <w:rPr>
          <w:rFonts w:cs="Times New Roman"/>
          <w:noProof/>
        </w:rPr>
        <w:drawing>
          <wp:inline distT="0" distB="0" distL="0" distR="0" wp14:anchorId="08AD1107" wp14:editId="0B5EA10C">
            <wp:extent cx="5403850" cy="2315845"/>
            <wp:effectExtent l="0" t="0" r="6350" b="8255"/>
            <wp:docPr id="538313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31301" name="Picture 1" descr="A screenshot of a computer&#10;&#10;Description automatically generated"/>
                    <pic:cNvPicPr/>
                  </pic:nvPicPr>
                  <pic:blipFill>
                    <a:blip r:embed="rId21"/>
                    <a:stretch>
                      <a:fillRect/>
                    </a:stretch>
                  </pic:blipFill>
                  <pic:spPr>
                    <a:xfrm>
                      <a:off x="0" y="0"/>
                      <a:ext cx="5403850" cy="2315845"/>
                    </a:xfrm>
                    <a:prstGeom prst="rect">
                      <a:avLst/>
                    </a:prstGeom>
                  </pic:spPr>
                </pic:pic>
              </a:graphicData>
            </a:graphic>
          </wp:inline>
        </w:drawing>
      </w:r>
    </w:p>
    <w:p w14:paraId="7FA26D57" w14:textId="5499770F" w:rsidR="007506A7" w:rsidRPr="005C5642" w:rsidRDefault="007506A7" w:rsidP="00016D19">
      <w:pPr>
        <w:jc w:val="center"/>
        <w:rPr>
          <w:rFonts w:cs="Times New Roman"/>
        </w:rPr>
      </w:pPr>
      <w:r w:rsidRPr="007506A7">
        <w:rPr>
          <w:rFonts w:cs="Times New Roman"/>
          <w:noProof/>
        </w:rPr>
        <w:lastRenderedPageBreak/>
        <w:drawing>
          <wp:inline distT="0" distB="0" distL="0" distR="0" wp14:anchorId="1E794CB9" wp14:editId="6D6A93DF">
            <wp:extent cx="5403850" cy="2163445"/>
            <wp:effectExtent l="0" t="0" r="6350" b="8255"/>
            <wp:docPr id="8937049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704944" name="Picture 1" descr="A screenshot of a computer&#10;&#10;Description automatically generated"/>
                    <pic:cNvPicPr/>
                  </pic:nvPicPr>
                  <pic:blipFill>
                    <a:blip r:embed="rId22"/>
                    <a:stretch>
                      <a:fillRect/>
                    </a:stretch>
                  </pic:blipFill>
                  <pic:spPr>
                    <a:xfrm>
                      <a:off x="0" y="0"/>
                      <a:ext cx="5403850" cy="2163445"/>
                    </a:xfrm>
                    <a:prstGeom prst="rect">
                      <a:avLst/>
                    </a:prstGeom>
                  </pic:spPr>
                </pic:pic>
              </a:graphicData>
            </a:graphic>
          </wp:inline>
        </w:drawing>
      </w:r>
    </w:p>
    <w:p w14:paraId="5EE64824" w14:textId="7575E81B" w:rsidR="00ED24C6" w:rsidRPr="005C5642" w:rsidRDefault="00C8782A" w:rsidP="00ED24C6">
      <w:pPr>
        <w:pStyle w:val="hinh"/>
        <w:rPr>
          <w:rFonts w:ascii="Times New Roman" w:hAnsi="Times New Roman" w:cs="Times New Roman"/>
        </w:rPr>
      </w:pPr>
      <w:bookmarkStart w:id="93" w:name="_Toc168163117"/>
      <w:bookmarkStart w:id="94" w:name="_Toc183172122"/>
      <w:r w:rsidRPr="005C5642">
        <w:rPr>
          <w:rFonts w:ascii="Times New Roman" w:hAnsi="Times New Roman" w:cs="Times New Roman"/>
        </w:rPr>
        <w:t>Hình 1</w:t>
      </w:r>
      <w:r w:rsidR="00312821" w:rsidRPr="005C5642">
        <w:rPr>
          <w:rFonts w:ascii="Times New Roman" w:hAnsi="Times New Roman" w:cs="Times New Roman"/>
        </w:rPr>
        <w:t>.1</w:t>
      </w:r>
      <w:r w:rsidRPr="005C5642">
        <w:rPr>
          <w:rFonts w:ascii="Times New Roman" w:hAnsi="Times New Roman" w:cs="Times New Roman"/>
        </w:rPr>
        <w:t>.</w:t>
      </w:r>
      <w:r w:rsidR="00ED24C6" w:rsidRPr="005C5642">
        <w:rPr>
          <w:rFonts w:ascii="Times New Roman" w:hAnsi="Times New Roman" w:cs="Times New Roman"/>
        </w:rPr>
        <w:t>4</w:t>
      </w:r>
      <w:r w:rsidRPr="005C5642">
        <w:rPr>
          <w:rFonts w:ascii="Times New Roman" w:hAnsi="Times New Roman" w:cs="Times New Roman"/>
        </w:rPr>
        <w:t xml:space="preserve">. </w:t>
      </w:r>
      <w:bookmarkStart w:id="95" w:name="_Toc179544426"/>
      <w:bookmarkStart w:id="96" w:name="_Toc179545151"/>
      <w:bookmarkEnd w:id="93"/>
      <w:r w:rsidR="00B51F27" w:rsidRPr="005C5642">
        <w:rPr>
          <w:rFonts w:ascii="Times New Roman" w:hAnsi="Times New Roman" w:cs="Times New Roman"/>
        </w:rPr>
        <w:t>Log Bug phiên bản 1.0 của POL</w:t>
      </w:r>
      <w:bookmarkEnd w:id="94"/>
    </w:p>
    <w:p w14:paraId="47564A1F" w14:textId="54752D48" w:rsidR="00EA6C4C" w:rsidRPr="005C5642" w:rsidRDefault="00EA6C4C" w:rsidP="00EA6C4C">
      <w:pPr>
        <w:rPr>
          <w:rFonts w:cs="Times New Roman"/>
        </w:rPr>
      </w:pPr>
    </w:p>
    <w:p w14:paraId="2E5707DC" w14:textId="5986912C" w:rsidR="00EA6C4C" w:rsidRPr="005C5642" w:rsidRDefault="00EA6C4C" w:rsidP="00EA6C4C">
      <w:pPr>
        <w:rPr>
          <w:rFonts w:cs="Times New Roman"/>
        </w:rPr>
      </w:pPr>
    </w:p>
    <w:p w14:paraId="1A7C317C" w14:textId="2C8E17DD" w:rsidR="00EA6C4C" w:rsidRPr="005C5642" w:rsidRDefault="00EA6C4C" w:rsidP="00EA6C4C">
      <w:pPr>
        <w:rPr>
          <w:rFonts w:cs="Times New Roman"/>
        </w:rPr>
      </w:pPr>
    </w:p>
    <w:p w14:paraId="6236494F" w14:textId="7306621A" w:rsidR="00EA6C4C" w:rsidRPr="005C5642" w:rsidRDefault="00EA6C4C" w:rsidP="00EA6C4C">
      <w:pPr>
        <w:rPr>
          <w:rFonts w:cs="Times New Roman"/>
        </w:rPr>
      </w:pPr>
    </w:p>
    <w:p w14:paraId="56EE7408" w14:textId="7B93B981" w:rsidR="00EA6C4C" w:rsidRPr="005C5642" w:rsidRDefault="00EA6C4C" w:rsidP="00EA6C4C">
      <w:pPr>
        <w:rPr>
          <w:rFonts w:cs="Times New Roman"/>
        </w:rPr>
      </w:pPr>
    </w:p>
    <w:p w14:paraId="6D4079CE" w14:textId="2EEF062E" w:rsidR="00EA6C4C" w:rsidRPr="005C5642" w:rsidRDefault="00EA6C4C" w:rsidP="00EA6C4C">
      <w:pPr>
        <w:rPr>
          <w:rFonts w:cs="Times New Roman"/>
        </w:rPr>
      </w:pPr>
    </w:p>
    <w:p w14:paraId="22CCED4D" w14:textId="77777777" w:rsidR="00EA6C4C" w:rsidRPr="005C5642" w:rsidRDefault="00EA6C4C" w:rsidP="00EA6C4C">
      <w:pPr>
        <w:rPr>
          <w:rFonts w:cs="Times New Roman"/>
        </w:rPr>
      </w:pPr>
    </w:p>
    <w:p w14:paraId="6E3C46DE" w14:textId="33260AA9" w:rsidR="00EA6C4C" w:rsidRPr="005C5642" w:rsidRDefault="00FD73D6" w:rsidP="00E8704D">
      <w:pPr>
        <w:pStyle w:val="Heading3"/>
        <w:rPr>
          <w:rFonts w:ascii="Times New Roman" w:hAnsi="Times New Roman" w:cs="Times New Roman"/>
          <w:b/>
          <w:bCs/>
          <w:i/>
        </w:rPr>
      </w:pPr>
      <w:bookmarkStart w:id="97" w:name="_Toc183172185"/>
      <w:r>
        <w:rPr>
          <w:rFonts w:ascii="Times New Roman" w:hAnsi="Times New Roman" w:cs="Times New Roman"/>
          <w:b/>
          <w:bCs/>
          <w:i/>
        </w:rPr>
        <w:t>2.1.6</w:t>
      </w:r>
      <w:r w:rsidR="00193D5F">
        <w:rPr>
          <w:rFonts w:ascii="Times New Roman" w:hAnsi="Times New Roman" w:cs="Times New Roman"/>
          <w:b/>
          <w:bCs/>
          <w:i/>
        </w:rPr>
        <w:t xml:space="preserve"> </w:t>
      </w:r>
      <w:r w:rsidR="00E8704D" w:rsidRPr="005C5642">
        <w:rPr>
          <w:rFonts w:ascii="Times New Roman" w:hAnsi="Times New Roman" w:cs="Times New Roman"/>
          <w:b/>
          <w:bCs/>
          <w:i/>
        </w:rPr>
        <w:t>LogBug(ver1.2)</w:t>
      </w:r>
      <w:bookmarkEnd w:id="97"/>
    </w:p>
    <w:p w14:paraId="0D1876A0" w14:textId="714ACF91" w:rsidR="00EA6C4C" w:rsidRPr="005C5642" w:rsidRDefault="00EA6C4C" w:rsidP="00EA6C4C">
      <w:pPr>
        <w:rPr>
          <w:rFonts w:cs="Times New Roman"/>
        </w:rPr>
      </w:pPr>
      <w:r w:rsidRPr="005C5642">
        <w:rPr>
          <w:rFonts w:cs="Times New Roman"/>
        </w:rPr>
        <w:t xml:space="preserve">Phiên bản này em test có </w:t>
      </w:r>
      <w:r w:rsidR="00C07546">
        <w:rPr>
          <w:rFonts w:cs="Times New Roman"/>
        </w:rPr>
        <w:t>5</w:t>
      </w:r>
      <w:r w:rsidR="005339FA">
        <w:rPr>
          <w:rFonts w:cs="Times New Roman"/>
        </w:rPr>
        <w:t>2</w:t>
      </w:r>
      <w:r w:rsidRPr="005C5642">
        <w:rPr>
          <w:rFonts w:cs="Times New Roman"/>
        </w:rPr>
        <w:t xml:space="preserve"> lỗi, gồm:</w:t>
      </w:r>
    </w:p>
    <w:p w14:paraId="60A65263" w14:textId="20E45B99" w:rsidR="00EA6C4C" w:rsidRPr="005C5642" w:rsidRDefault="00EA6C4C" w:rsidP="008F6EEE">
      <w:pPr>
        <w:pStyle w:val="ListParagraph"/>
        <w:numPr>
          <w:ilvl w:val="0"/>
          <w:numId w:val="13"/>
        </w:numPr>
        <w:rPr>
          <w:rFonts w:cs="Times New Roman"/>
        </w:rPr>
      </w:pPr>
      <w:r w:rsidRPr="005C5642">
        <w:rPr>
          <w:rFonts w:cs="Times New Roman"/>
        </w:rPr>
        <w:t>Lỗi nhập tên bị sai</w:t>
      </w:r>
    </w:p>
    <w:p w14:paraId="1EFCACD4" w14:textId="0E419EAF" w:rsidR="00EA6C4C" w:rsidRPr="005C5642" w:rsidRDefault="00EA6C4C" w:rsidP="008F6EEE">
      <w:pPr>
        <w:pStyle w:val="ListParagraph"/>
        <w:numPr>
          <w:ilvl w:val="0"/>
          <w:numId w:val="13"/>
        </w:numPr>
        <w:rPr>
          <w:rFonts w:cs="Times New Roman"/>
        </w:rPr>
      </w:pPr>
      <w:r w:rsidRPr="005C5642">
        <w:rPr>
          <w:rFonts w:cs="Times New Roman"/>
        </w:rPr>
        <w:t>Lỗi đăng nhập quá tải server</w:t>
      </w:r>
    </w:p>
    <w:p w14:paraId="067161E4" w14:textId="55D2F880" w:rsidR="00EA6C4C" w:rsidRPr="005C5642" w:rsidRDefault="00EA6C4C" w:rsidP="008F6EEE">
      <w:pPr>
        <w:pStyle w:val="ListParagraph"/>
        <w:numPr>
          <w:ilvl w:val="0"/>
          <w:numId w:val="13"/>
        </w:numPr>
        <w:rPr>
          <w:rFonts w:cs="Times New Roman"/>
        </w:rPr>
      </w:pPr>
      <w:r w:rsidRPr="005C5642">
        <w:rPr>
          <w:rFonts w:cs="Times New Roman"/>
        </w:rPr>
        <w:t>Lỗi icon đăng xuất</w:t>
      </w:r>
    </w:p>
    <w:p w14:paraId="199417F3" w14:textId="599EF8A8" w:rsidR="00EA6C4C" w:rsidRPr="005C5642" w:rsidRDefault="00EA6C4C" w:rsidP="008F6EEE">
      <w:pPr>
        <w:pStyle w:val="ListParagraph"/>
        <w:numPr>
          <w:ilvl w:val="0"/>
          <w:numId w:val="13"/>
        </w:numPr>
        <w:rPr>
          <w:rFonts w:cs="Times New Roman"/>
        </w:rPr>
      </w:pPr>
      <w:r w:rsidRPr="005C5642">
        <w:rPr>
          <w:rFonts w:cs="Times New Roman"/>
        </w:rPr>
        <w:t>Lỗi tên nút thêm "Diễn đàn"</w:t>
      </w:r>
    </w:p>
    <w:p w14:paraId="42B637D2" w14:textId="5D8E87BA" w:rsidR="00EA6C4C" w:rsidRPr="005C5642" w:rsidRDefault="00EA6C4C" w:rsidP="008F6EEE">
      <w:pPr>
        <w:pStyle w:val="ListParagraph"/>
        <w:numPr>
          <w:ilvl w:val="0"/>
          <w:numId w:val="13"/>
        </w:numPr>
        <w:rPr>
          <w:rFonts w:cs="Times New Roman"/>
        </w:rPr>
      </w:pPr>
      <w:r w:rsidRPr="005C5642">
        <w:rPr>
          <w:rFonts w:cs="Times New Roman"/>
        </w:rPr>
        <w:t>Lỗi hình ảnh diễn đàn tự tạo</w:t>
      </w:r>
    </w:p>
    <w:p w14:paraId="3FF9D232" w14:textId="3B4202CC" w:rsidR="00EA6C4C" w:rsidRPr="005C5642" w:rsidRDefault="00EA6C4C" w:rsidP="008F6EEE">
      <w:pPr>
        <w:pStyle w:val="ListParagraph"/>
        <w:numPr>
          <w:ilvl w:val="0"/>
          <w:numId w:val="13"/>
        </w:numPr>
        <w:rPr>
          <w:rFonts w:cs="Times New Roman"/>
        </w:rPr>
      </w:pPr>
      <w:r w:rsidRPr="005C5642">
        <w:rPr>
          <w:rFonts w:cs="Times New Roman"/>
        </w:rPr>
        <w:t>Lỗi form định dạng thẻ khóa học</w:t>
      </w:r>
    </w:p>
    <w:p w14:paraId="1CAE5B9F" w14:textId="1C8091D4" w:rsidR="00E8704D" w:rsidRPr="001A2CF6" w:rsidRDefault="00EA6C4C" w:rsidP="001A2CF6">
      <w:pPr>
        <w:jc w:val="left"/>
        <w:rPr>
          <w:rFonts w:cs="Times New Roman"/>
        </w:rPr>
      </w:pPr>
      <w:r w:rsidRPr="001A2CF6">
        <w:rPr>
          <w:rFonts w:cs="Times New Roman"/>
        </w:rPr>
        <w:lastRenderedPageBreak/>
        <w:t>Lỗi sau khi F5 nhiều lần ở trang admin thì sẽ lỗi nhảy sang trang user,…(v.v..)</w:t>
      </w:r>
      <w:r w:rsidR="00C07546" w:rsidRPr="00C07546">
        <w:rPr>
          <w:noProof/>
        </w:rPr>
        <w:t xml:space="preserve"> </w:t>
      </w:r>
      <w:r w:rsidR="00C07546" w:rsidRPr="00C07546">
        <w:rPr>
          <w:rFonts w:cs="Times New Roman"/>
          <w:noProof/>
        </w:rPr>
        <w:drawing>
          <wp:inline distT="0" distB="0" distL="0" distR="0" wp14:anchorId="2727D70A" wp14:editId="1D6A0921">
            <wp:extent cx="5403850" cy="1521460"/>
            <wp:effectExtent l="0" t="0" r="6350" b="2540"/>
            <wp:docPr id="770906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906718" name=""/>
                    <pic:cNvPicPr/>
                  </pic:nvPicPr>
                  <pic:blipFill>
                    <a:blip r:embed="rId23"/>
                    <a:stretch>
                      <a:fillRect/>
                    </a:stretch>
                  </pic:blipFill>
                  <pic:spPr>
                    <a:xfrm>
                      <a:off x="0" y="0"/>
                      <a:ext cx="5403850" cy="1521460"/>
                    </a:xfrm>
                    <a:prstGeom prst="rect">
                      <a:avLst/>
                    </a:prstGeom>
                  </pic:spPr>
                </pic:pic>
              </a:graphicData>
            </a:graphic>
          </wp:inline>
        </w:drawing>
      </w:r>
    </w:p>
    <w:p w14:paraId="1F5DD071" w14:textId="39C2724B" w:rsidR="00EA6C4C" w:rsidRPr="005C5642" w:rsidRDefault="00E8704D" w:rsidP="00862A92">
      <w:pPr>
        <w:pStyle w:val="hinh"/>
        <w:rPr>
          <w:rFonts w:ascii="Times New Roman" w:hAnsi="Times New Roman" w:cs="Times New Roman"/>
        </w:rPr>
      </w:pPr>
      <w:bookmarkStart w:id="98" w:name="_Toc183172124"/>
      <w:r w:rsidRPr="005C5642">
        <w:rPr>
          <w:rFonts w:ascii="Times New Roman" w:hAnsi="Times New Roman" w:cs="Times New Roman"/>
        </w:rPr>
        <w:t>Hình 1.1.6. Log Bug phiên bản 1.2 của POL</w:t>
      </w:r>
      <w:bookmarkEnd w:id="98"/>
    </w:p>
    <w:p w14:paraId="22245D55" w14:textId="7A72EE7C" w:rsidR="00E8704D" w:rsidRPr="005C5642" w:rsidRDefault="00FD73D6" w:rsidP="00E8704D">
      <w:pPr>
        <w:pStyle w:val="Heading3"/>
        <w:rPr>
          <w:rFonts w:ascii="Times New Roman" w:hAnsi="Times New Roman" w:cs="Times New Roman"/>
          <w:b/>
          <w:bCs/>
          <w:i/>
        </w:rPr>
      </w:pPr>
      <w:bookmarkStart w:id="99" w:name="_Toc183172186"/>
      <w:r>
        <w:rPr>
          <w:rFonts w:ascii="Times New Roman" w:hAnsi="Times New Roman" w:cs="Times New Roman"/>
          <w:b/>
          <w:bCs/>
          <w:i/>
        </w:rPr>
        <w:t>2.1.7</w:t>
      </w:r>
      <w:r w:rsidR="00E8704D" w:rsidRPr="005C5642">
        <w:rPr>
          <w:rFonts w:ascii="Times New Roman" w:hAnsi="Times New Roman" w:cs="Times New Roman"/>
          <w:b/>
          <w:bCs/>
          <w:i/>
        </w:rPr>
        <w:t xml:space="preserve"> Log Bug (ver 1.3)</w:t>
      </w:r>
      <w:bookmarkEnd w:id="99"/>
    </w:p>
    <w:p w14:paraId="584A4C55" w14:textId="2F31BC69" w:rsidR="00EA6C4C" w:rsidRPr="005C5642" w:rsidRDefault="00EA6C4C" w:rsidP="00EA6C4C">
      <w:pPr>
        <w:rPr>
          <w:rFonts w:cs="Times New Roman"/>
        </w:rPr>
      </w:pPr>
      <w:r w:rsidRPr="005C5642">
        <w:rPr>
          <w:rFonts w:cs="Times New Roman"/>
        </w:rPr>
        <w:t>Phiên bản này em test có 2</w:t>
      </w:r>
      <w:r w:rsidR="00862A92">
        <w:rPr>
          <w:rFonts w:cs="Times New Roman"/>
        </w:rPr>
        <w:t>6</w:t>
      </w:r>
      <w:r w:rsidRPr="005C5642">
        <w:rPr>
          <w:rFonts w:cs="Times New Roman"/>
        </w:rPr>
        <w:t xml:space="preserve"> lỗi, gồm:</w:t>
      </w:r>
    </w:p>
    <w:p w14:paraId="36ED4FA5" w14:textId="7A67CB5A" w:rsidR="00EA6C4C" w:rsidRPr="005C5642" w:rsidRDefault="00EA6C4C" w:rsidP="008F6EEE">
      <w:pPr>
        <w:pStyle w:val="ListParagraph"/>
        <w:numPr>
          <w:ilvl w:val="0"/>
          <w:numId w:val="14"/>
        </w:numPr>
        <w:rPr>
          <w:rFonts w:cs="Times New Roman"/>
        </w:rPr>
      </w:pPr>
      <w:r w:rsidRPr="005C5642">
        <w:rPr>
          <w:rFonts w:cs="Times New Roman"/>
        </w:rPr>
        <w:t>Lỗi khi thêm câu hỏi nhiều lần</w:t>
      </w:r>
    </w:p>
    <w:p w14:paraId="7AF124F7" w14:textId="49832226" w:rsidR="00EA6C4C" w:rsidRPr="005C5642" w:rsidRDefault="00EA6C4C" w:rsidP="008F6EEE">
      <w:pPr>
        <w:pStyle w:val="ListParagraph"/>
        <w:numPr>
          <w:ilvl w:val="0"/>
          <w:numId w:val="14"/>
        </w:numPr>
        <w:rPr>
          <w:rFonts w:cs="Times New Roman"/>
        </w:rPr>
      </w:pPr>
      <w:r w:rsidRPr="005C5642">
        <w:rPr>
          <w:rFonts w:cs="Times New Roman"/>
        </w:rPr>
        <w:t>Lỗi định dạng tên của học viên quá dài</w:t>
      </w:r>
    </w:p>
    <w:p w14:paraId="46C1E964" w14:textId="6F3DB809" w:rsidR="00EA6C4C" w:rsidRPr="005C5642" w:rsidRDefault="00EA6C4C" w:rsidP="008F6EEE">
      <w:pPr>
        <w:pStyle w:val="ListParagraph"/>
        <w:numPr>
          <w:ilvl w:val="0"/>
          <w:numId w:val="14"/>
        </w:numPr>
        <w:rPr>
          <w:rFonts w:cs="Times New Roman"/>
        </w:rPr>
      </w:pPr>
      <w:r w:rsidRPr="005C5642">
        <w:rPr>
          <w:rFonts w:cs="Times New Roman"/>
        </w:rPr>
        <w:t>Lỗi khi thêm link trong bài học</w:t>
      </w:r>
    </w:p>
    <w:p w14:paraId="2DCA29AE" w14:textId="478B2AB3" w:rsidR="00EA6C4C" w:rsidRPr="005C5642" w:rsidRDefault="00EA6C4C" w:rsidP="008F6EEE">
      <w:pPr>
        <w:pStyle w:val="ListParagraph"/>
        <w:numPr>
          <w:ilvl w:val="0"/>
          <w:numId w:val="14"/>
        </w:numPr>
        <w:rPr>
          <w:rFonts w:cs="Times New Roman"/>
        </w:rPr>
      </w:pPr>
      <w:r w:rsidRPr="005C5642">
        <w:rPr>
          <w:rFonts w:cs="Times New Roman"/>
        </w:rPr>
        <w:t>Lỗi không có câu hỏi vẫn tạo được trắc nghiệm</w:t>
      </w:r>
    </w:p>
    <w:p w14:paraId="40F1EFB1" w14:textId="2B3F0E03" w:rsidR="00EA6C4C" w:rsidRPr="005C5642" w:rsidRDefault="00EA6C4C" w:rsidP="008F6EEE">
      <w:pPr>
        <w:pStyle w:val="ListParagraph"/>
        <w:numPr>
          <w:ilvl w:val="0"/>
          <w:numId w:val="14"/>
        </w:numPr>
        <w:rPr>
          <w:rFonts w:cs="Times New Roman"/>
        </w:rPr>
      </w:pPr>
      <w:r w:rsidRPr="005C5642">
        <w:rPr>
          <w:rFonts w:cs="Times New Roman"/>
        </w:rPr>
        <w:t>Lỗi không có thời gian trong video conference</w:t>
      </w:r>
    </w:p>
    <w:p w14:paraId="2D09548B" w14:textId="7749C2E4" w:rsidR="00EA6C4C" w:rsidRPr="005C5642" w:rsidRDefault="00EA6C4C" w:rsidP="008F6EEE">
      <w:pPr>
        <w:pStyle w:val="ListParagraph"/>
        <w:numPr>
          <w:ilvl w:val="0"/>
          <w:numId w:val="14"/>
        </w:numPr>
        <w:rPr>
          <w:rFonts w:cs="Times New Roman"/>
        </w:rPr>
      </w:pPr>
      <w:r w:rsidRPr="005C5642">
        <w:rPr>
          <w:rFonts w:cs="Times New Roman"/>
        </w:rPr>
        <w:t>Lỗi không có thời gian làm trắc nghiệm</w:t>
      </w:r>
    </w:p>
    <w:p w14:paraId="44DC8357" w14:textId="098C9E56" w:rsidR="00EA6C4C" w:rsidRPr="005C5642" w:rsidRDefault="00EA6C4C" w:rsidP="008F6EEE">
      <w:pPr>
        <w:pStyle w:val="ListParagraph"/>
        <w:numPr>
          <w:ilvl w:val="0"/>
          <w:numId w:val="14"/>
        </w:numPr>
        <w:rPr>
          <w:rFonts w:cs="Times New Roman"/>
        </w:rPr>
      </w:pPr>
      <w:r w:rsidRPr="005C5642">
        <w:rPr>
          <w:rFonts w:cs="Times New Roman"/>
        </w:rPr>
        <w:t>Lỗi không có thời gian bắt đầu và kết thúc,…(v.v..)</w:t>
      </w:r>
    </w:p>
    <w:p w14:paraId="79BE15B9" w14:textId="7741EEF3" w:rsidR="00E8704D" w:rsidRPr="005C5642" w:rsidRDefault="00862A92" w:rsidP="00E8704D">
      <w:pPr>
        <w:jc w:val="center"/>
        <w:rPr>
          <w:rFonts w:cs="Times New Roman"/>
        </w:rPr>
      </w:pPr>
      <w:r w:rsidRPr="00862A92">
        <w:rPr>
          <w:rFonts w:cs="Times New Roman"/>
          <w:noProof/>
        </w:rPr>
        <w:drawing>
          <wp:inline distT="0" distB="0" distL="0" distR="0" wp14:anchorId="3778DD09" wp14:editId="1B9D5FCD">
            <wp:extent cx="5403850" cy="2227580"/>
            <wp:effectExtent l="0" t="0" r="6350" b="1270"/>
            <wp:docPr id="10647633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763316" name="Picture 1" descr="A screenshot of a computer&#10;&#10;Description automatically generated"/>
                    <pic:cNvPicPr/>
                  </pic:nvPicPr>
                  <pic:blipFill>
                    <a:blip r:embed="rId24"/>
                    <a:stretch>
                      <a:fillRect/>
                    </a:stretch>
                  </pic:blipFill>
                  <pic:spPr>
                    <a:xfrm>
                      <a:off x="0" y="0"/>
                      <a:ext cx="5403850" cy="2227580"/>
                    </a:xfrm>
                    <a:prstGeom prst="rect">
                      <a:avLst/>
                    </a:prstGeom>
                  </pic:spPr>
                </pic:pic>
              </a:graphicData>
            </a:graphic>
          </wp:inline>
        </w:drawing>
      </w:r>
    </w:p>
    <w:p w14:paraId="271F8FE8" w14:textId="345196E4" w:rsidR="00E8704D" w:rsidRPr="005C5642" w:rsidRDefault="00E8704D" w:rsidP="00E8704D">
      <w:pPr>
        <w:pStyle w:val="hinh"/>
        <w:rPr>
          <w:rFonts w:ascii="Times New Roman" w:hAnsi="Times New Roman" w:cs="Times New Roman"/>
        </w:rPr>
      </w:pPr>
      <w:bookmarkStart w:id="100" w:name="_Toc183172125"/>
      <w:r w:rsidRPr="005C5642">
        <w:rPr>
          <w:rFonts w:ascii="Times New Roman" w:hAnsi="Times New Roman" w:cs="Times New Roman"/>
        </w:rPr>
        <w:t>Hình 1.1.7. Log Bug phiên bản 1.3 của POL</w:t>
      </w:r>
      <w:bookmarkEnd w:id="100"/>
    </w:p>
    <w:p w14:paraId="39167A6D" w14:textId="71991D2B" w:rsidR="002F5CC0" w:rsidRPr="005C5642" w:rsidRDefault="002F5CC0" w:rsidP="002F5CC0">
      <w:pPr>
        <w:rPr>
          <w:rFonts w:cs="Times New Roman"/>
        </w:rPr>
      </w:pPr>
    </w:p>
    <w:p w14:paraId="1A00FE6C" w14:textId="4E042515" w:rsidR="002F5CC0" w:rsidRPr="005C5642" w:rsidRDefault="002F5CC0" w:rsidP="002F5CC0">
      <w:pPr>
        <w:rPr>
          <w:rFonts w:cs="Times New Roman"/>
        </w:rPr>
      </w:pPr>
    </w:p>
    <w:p w14:paraId="100F6E26" w14:textId="4C037EA2" w:rsidR="002F5CC0" w:rsidRPr="005C5642" w:rsidRDefault="002F5CC0" w:rsidP="002F5CC0">
      <w:pPr>
        <w:rPr>
          <w:rFonts w:cs="Times New Roman"/>
        </w:rPr>
      </w:pPr>
    </w:p>
    <w:p w14:paraId="3D1DEC3C" w14:textId="61E5A94D" w:rsidR="002F5CC0" w:rsidRPr="005C5642" w:rsidRDefault="002F5CC0" w:rsidP="002F5CC0">
      <w:pPr>
        <w:rPr>
          <w:rFonts w:cs="Times New Roman"/>
        </w:rPr>
      </w:pPr>
    </w:p>
    <w:p w14:paraId="429CCD3C" w14:textId="19152D4C" w:rsidR="002F5CC0" w:rsidRPr="005C5642" w:rsidRDefault="002F5CC0" w:rsidP="002F5CC0">
      <w:pPr>
        <w:rPr>
          <w:rFonts w:cs="Times New Roman"/>
        </w:rPr>
      </w:pPr>
    </w:p>
    <w:p w14:paraId="5C777E05" w14:textId="77777777" w:rsidR="002F5CC0" w:rsidRPr="005C5642" w:rsidRDefault="002F5CC0" w:rsidP="002F5CC0">
      <w:pPr>
        <w:rPr>
          <w:rFonts w:cs="Times New Roman"/>
        </w:rPr>
      </w:pPr>
    </w:p>
    <w:p w14:paraId="1DEB8F5D" w14:textId="7F791A35" w:rsidR="00E8704D" w:rsidRDefault="00FD73D6" w:rsidP="00E8704D">
      <w:pPr>
        <w:pStyle w:val="Heading3"/>
        <w:rPr>
          <w:rFonts w:ascii="Times New Roman" w:hAnsi="Times New Roman" w:cs="Times New Roman"/>
          <w:b/>
          <w:bCs/>
          <w:i/>
        </w:rPr>
      </w:pPr>
      <w:bookmarkStart w:id="101" w:name="_Toc183172187"/>
      <w:r>
        <w:rPr>
          <w:rFonts w:ascii="Times New Roman" w:hAnsi="Times New Roman" w:cs="Times New Roman"/>
          <w:b/>
          <w:bCs/>
          <w:i/>
        </w:rPr>
        <w:t>2.1.8</w:t>
      </w:r>
      <w:r w:rsidR="00E8704D" w:rsidRPr="005C5642">
        <w:rPr>
          <w:rFonts w:ascii="Times New Roman" w:hAnsi="Times New Roman" w:cs="Times New Roman"/>
          <w:b/>
          <w:bCs/>
          <w:i/>
        </w:rPr>
        <w:t xml:space="preserve"> Log Bug (ver 1.4)</w:t>
      </w:r>
      <w:bookmarkEnd w:id="101"/>
    </w:p>
    <w:p w14:paraId="5006DBBE" w14:textId="4D6686B6" w:rsidR="00AC4D7D" w:rsidRPr="00AC4D7D" w:rsidRDefault="00AC4D7D" w:rsidP="00AC4D7D">
      <w:pPr>
        <w:rPr>
          <w:rFonts w:cs="Times New Roman"/>
        </w:rPr>
      </w:pPr>
      <w:r w:rsidRPr="005C5642">
        <w:rPr>
          <w:rFonts w:cs="Times New Roman"/>
        </w:rPr>
        <w:t xml:space="preserve">Phiên bản này em </w:t>
      </w:r>
      <w:r>
        <w:rPr>
          <w:rFonts w:cs="Times New Roman"/>
        </w:rPr>
        <w:t xml:space="preserve">test có </w:t>
      </w:r>
      <w:r w:rsidR="005339FA">
        <w:rPr>
          <w:rFonts w:cs="Times New Roman"/>
        </w:rPr>
        <w:t>34</w:t>
      </w:r>
      <w:r w:rsidRPr="005C5642">
        <w:rPr>
          <w:rFonts w:cs="Times New Roman"/>
        </w:rPr>
        <w:t xml:space="preserve"> lỗi, gồm:</w:t>
      </w:r>
    </w:p>
    <w:p w14:paraId="5C47A56F" w14:textId="703658D0" w:rsidR="002F5CC0" w:rsidRPr="005C5642" w:rsidRDefault="002F5CC0" w:rsidP="008F6EEE">
      <w:pPr>
        <w:pStyle w:val="ListParagraph"/>
        <w:numPr>
          <w:ilvl w:val="0"/>
          <w:numId w:val="15"/>
        </w:numPr>
        <w:rPr>
          <w:rFonts w:cs="Times New Roman"/>
        </w:rPr>
      </w:pPr>
      <w:r w:rsidRPr="005C5642">
        <w:rPr>
          <w:rFonts w:cs="Times New Roman"/>
        </w:rPr>
        <w:t>Lỗi thêm học viên bằng mã học viên</w:t>
      </w:r>
    </w:p>
    <w:p w14:paraId="409B5A0E" w14:textId="5ACDF8D3" w:rsidR="002F5CC0" w:rsidRPr="005C5642" w:rsidRDefault="002F5CC0" w:rsidP="008F6EEE">
      <w:pPr>
        <w:pStyle w:val="ListParagraph"/>
        <w:numPr>
          <w:ilvl w:val="0"/>
          <w:numId w:val="15"/>
        </w:numPr>
        <w:rPr>
          <w:rFonts w:cs="Times New Roman"/>
        </w:rPr>
      </w:pPr>
      <w:r w:rsidRPr="005C5642">
        <w:rPr>
          <w:rFonts w:cs="Times New Roman"/>
        </w:rPr>
        <w:t>Lỗi thiếu hiển thị số lượng người tham gia</w:t>
      </w:r>
    </w:p>
    <w:p w14:paraId="1BEC67CA" w14:textId="4736500E" w:rsidR="002F5CC0" w:rsidRPr="005C5642" w:rsidRDefault="002F5CC0" w:rsidP="008F6EEE">
      <w:pPr>
        <w:pStyle w:val="ListParagraph"/>
        <w:numPr>
          <w:ilvl w:val="0"/>
          <w:numId w:val="15"/>
        </w:numPr>
        <w:rPr>
          <w:rFonts w:cs="Times New Roman"/>
        </w:rPr>
      </w:pPr>
      <w:r w:rsidRPr="005C5642">
        <w:rPr>
          <w:rFonts w:cs="Times New Roman"/>
        </w:rPr>
        <w:t>Lỗi chọn thời gian theo (AM/PM)</w:t>
      </w:r>
    </w:p>
    <w:p w14:paraId="09A9F0DF" w14:textId="7ADF5A29" w:rsidR="002F5CC0" w:rsidRPr="005C5642" w:rsidRDefault="002F5CC0" w:rsidP="008F6EEE">
      <w:pPr>
        <w:pStyle w:val="ListParagraph"/>
        <w:numPr>
          <w:ilvl w:val="0"/>
          <w:numId w:val="15"/>
        </w:numPr>
        <w:rPr>
          <w:rFonts w:cs="Times New Roman"/>
        </w:rPr>
      </w:pPr>
      <w:r w:rsidRPr="005C5642">
        <w:rPr>
          <w:rFonts w:cs="Times New Roman"/>
        </w:rPr>
        <w:t>Lỗi lặp lại thời gian và ngày bắt đầu</w:t>
      </w:r>
    </w:p>
    <w:p w14:paraId="6592D752" w14:textId="5B759FC8" w:rsidR="002F5CC0" w:rsidRPr="005C5642" w:rsidRDefault="002F5CC0" w:rsidP="008F6EEE">
      <w:pPr>
        <w:pStyle w:val="ListParagraph"/>
        <w:numPr>
          <w:ilvl w:val="0"/>
          <w:numId w:val="15"/>
        </w:numPr>
        <w:rPr>
          <w:rFonts w:cs="Times New Roman"/>
        </w:rPr>
      </w:pPr>
      <w:r w:rsidRPr="005C5642">
        <w:rPr>
          <w:rFonts w:cs="Times New Roman"/>
        </w:rPr>
        <w:t>Lỗi không vào trang được trang video conferences</w:t>
      </w:r>
    </w:p>
    <w:p w14:paraId="4A7FA42E" w14:textId="75744382" w:rsidR="002F5CC0" w:rsidRPr="005C5642" w:rsidRDefault="002F5CC0" w:rsidP="008F6EEE">
      <w:pPr>
        <w:pStyle w:val="ListParagraph"/>
        <w:numPr>
          <w:ilvl w:val="0"/>
          <w:numId w:val="15"/>
        </w:numPr>
        <w:rPr>
          <w:rFonts w:cs="Times New Roman"/>
        </w:rPr>
      </w:pPr>
      <w:r w:rsidRPr="005C5642">
        <w:rPr>
          <w:rFonts w:cs="Times New Roman"/>
        </w:rPr>
        <w:t>Lỗi khi hết giờ làm bài</w:t>
      </w:r>
    </w:p>
    <w:p w14:paraId="084ED282" w14:textId="07153594" w:rsidR="002F5CC0" w:rsidRPr="005C5642" w:rsidRDefault="002F5CC0" w:rsidP="008F6EEE">
      <w:pPr>
        <w:pStyle w:val="ListParagraph"/>
        <w:numPr>
          <w:ilvl w:val="0"/>
          <w:numId w:val="15"/>
        </w:numPr>
        <w:rPr>
          <w:rFonts w:cs="Times New Roman"/>
        </w:rPr>
      </w:pPr>
      <w:r w:rsidRPr="005C5642">
        <w:rPr>
          <w:rFonts w:cs="Times New Roman"/>
        </w:rPr>
        <w:t>Lỗi khi sửa ngày giờ bắt đầu,…(v.v..)</w:t>
      </w:r>
    </w:p>
    <w:p w14:paraId="0A36B2BF" w14:textId="25490658" w:rsidR="00B51F27" w:rsidRPr="005C5642" w:rsidRDefault="005339FA" w:rsidP="00E8704D">
      <w:pPr>
        <w:rPr>
          <w:rFonts w:cs="Times New Roman"/>
        </w:rPr>
      </w:pPr>
      <w:r w:rsidRPr="005339FA">
        <w:rPr>
          <w:rFonts w:cs="Times New Roman"/>
          <w:noProof/>
        </w:rPr>
        <w:drawing>
          <wp:inline distT="0" distB="0" distL="0" distR="0" wp14:anchorId="7D8524EC" wp14:editId="05D9837B">
            <wp:extent cx="5403850" cy="1953895"/>
            <wp:effectExtent l="0" t="0" r="6350" b="8255"/>
            <wp:docPr id="17525381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538172" name="Picture 1" descr="A screenshot of a computer&#10;&#10;Description automatically generated"/>
                    <pic:cNvPicPr/>
                  </pic:nvPicPr>
                  <pic:blipFill>
                    <a:blip r:embed="rId25"/>
                    <a:stretch>
                      <a:fillRect/>
                    </a:stretch>
                  </pic:blipFill>
                  <pic:spPr>
                    <a:xfrm>
                      <a:off x="0" y="0"/>
                      <a:ext cx="5403850" cy="1953895"/>
                    </a:xfrm>
                    <a:prstGeom prst="rect">
                      <a:avLst/>
                    </a:prstGeom>
                  </pic:spPr>
                </pic:pic>
              </a:graphicData>
            </a:graphic>
          </wp:inline>
        </w:drawing>
      </w:r>
    </w:p>
    <w:p w14:paraId="471EB8C9" w14:textId="6BB29629" w:rsidR="00E8704D" w:rsidRPr="005C5642" w:rsidRDefault="00E8704D" w:rsidP="00E8704D">
      <w:pPr>
        <w:pStyle w:val="hinh"/>
        <w:rPr>
          <w:rFonts w:ascii="Times New Roman" w:hAnsi="Times New Roman" w:cs="Times New Roman"/>
        </w:rPr>
      </w:pPr>
      <w:bookmarkStart w:id="102" w:name="_Toc183172126"/>
      <w:r w:rsidRPr="005C5642">
        <w:rPr>
          <w:rFonts w:ascii="Times New Roman" w:hAnsi="Times New Roman" w:cs="Times New Roman"/>
        </w:rPr>
        <w:t>Hình 1.1.8. Log Bug phiên bản 1.4 của POL</w:t>
      </w:r>
      <w:bookmarkEnd w:id="102"/>
    </w:p>
    <w:p w14:paraId="01A2FEDC" w14:textId="12885499" w:rsidR="00E8704D" w:rsidRDefault="00E8704D" w:rsidP="00E8704D">
      <w:pPr>
        <w:rPr>
          <w:rFonts w:cs="Times New Roman"/>
        </w:rPr>
      </w:pPr>
    </w:p>
    <w:p w14:paraId="1CF481D5" w14:textId="235C035B" w:rsidR="00AC4D7D" w:rsidRDefault="00FD73D6" w:rsidP="00AC4D7D">
      <w:pPr>
        <w:pStyle w:val="Heading3"/>
        <w:rPr>
          <w:rFonts w:ascii="Times New Roman" w:hAnsi="Times New Roman" w:cs="Times New Roman"/>
          <w:b/>
          <w:bCs/>
          <w:i/>
        </w:rPr>
      </w:pPr>
      <w:bookmarkStart w:id="103" w:name="_Toc183172188"/>
      <w:r>
        <w:rPr>
          <w:rFonts w:ascii="Times New Roman" w:hAnsi="Times New Roman" w:cs="Times New Roman"/>
          <w:b/>
          <w:bCs/>
          <w:i/>
        </w:rPr>
        <w:t>2.1.9</w:t>
      </w:r>
      <w:r w:rsidR="00AC4D7D">
        <w:rPr>
          <w:rFonts w:ascii="Times New Roman" w:hAnsi="Times New Roman" w:cs="Times New Roman"/>
          <w:b/>
          <w:bCs/>
          <w:i/>
        </w:rPr>
        <w:t xml:space="preserve"> Log Bug (ver 1.5</w:t>
      </w:r>
      <w:r w:rsidR="00AC4D7D" w:rsidRPr="005C5642">
        <w:rPr>
          <w:rFonts w:ascii="Times New Roman" w:hAnsi="Times New Roman" w:cs="Times New Roman"/>
          <w:b/>
          <w:bCs/>
          <w:i/>
        </w:rPr>
        <w:t>)</w:t>
      </w:r>
      <w:bookmarkEnd w:id="103"/>
    </w:p>
    <w:p w14:paraId="3D7578E5" w14:textId="037E3B3A" w:rsidR="00AC4D7D" w:rsidRPr="00AC4D7D" w:rsidRDefault="00AC4D7D" w:rsidP="00AC4D7D">
      <w:pPr>
        <w:rPr>
          <w:rFonts w:cs="Times New Roman"/>
        </w:rPr>
      </w:pPr>
      <w:r w:rsidRPr="005C5642">
        <w:rPr>
          <w:rFonts w:cs="Times New Roman"/>
        </w:rPr>
        <w:t xml:space="preserve">Phiên bản này em </w:t>
      </w:r>
      <w:r>
        <w:rPr>
          <w:rFonts w:cs="Times New Roman"/>
        </w:rPr>
        <w:t xml:space="preserve">test có </w:t>
      </w:r>
      <w:r w:rsidR="00610E01">
        <w:rPr>
          <w:rFonts w:cs="Times New Roman"/>
        </w:rPr>
        <w:t>38</w:t>
      </w:r>
      <w:r w:rsidRPr="005C5642">
        <w:rPr>
          <w:rFonts w:cs="Times New Roman"/>
        </w:rPr>
        <w:t xml:space="preserve"> lỗi, gồm:</w:t>
      </w:r>
    </w:p>
    <w:p w14:paraId="6B258AC3" w14:textId="77777777" w:rsidR="00AC4D7D" w:rsidRPr="005C5642" w:rsidRDefault="00AC4D7D" w:rsidP="00AC4D7D">
      <w:pPr>
        <w:pStyle w:val="ListParagraph"/>
        <w:numPr>
          <w:ilvl w:val="0"/>
          <w:numId w:val="15"/>
        </w:numPr>
        <w:rPr>
          <w:rFonts w:cs="Times New Roman"/>
        </w:rPr>
      </w:pPr>
      <w:r w:rsidRPr="005C5642">
        <w:rPr>
          <w:rFonts w:cs="Times New Roman"/>
        </w:rPr>
        <w:t>Lỗi thêm học viên bằng mã học viên</w:t>
      </w:r>
    </w:p>
    <w:p w14:paraId="1A49587F" w14:textId="77777777" w:rsidR="00AC4D7D" w:rsidRPr="005C5642" w:rsidRDefault="00AC4D7D" w:rsidP="00AC4D7D">
      <w:pPr>
        <w:pStyle w:val="ListParagraph"/>
        <w:numPr>
          <w:ilvl w:val="0"/>
          <w:numId w:val="15"/>
        </w:numPr>
        <w:rPr>
          <w:rFonts w:cs="Times New Roman"/>
        </w:rPr>
      </w:pPr>
      <w:r w:rsidRPr="005C5642">
        <w:rPr>
          <w:rFonts w:cs="Times New Roman"/>
        </w:rPr>
        <w:t>Lỗi thiếu hiển thị số lượng người tham gia</w:t>
      </w:r>
    </w:p>
    <w:p w14:paraId="0AD4CB25" w14:textId="77777777" w:rsidR="00AC4D7D" w:rsidRPr="005C5642" w:rsidRDefault="00AC4D7D" w:rsidP="00AC4D7D">
      <w:pPr>
        <w:pStyle w:val="ListParagraph"/>
        <w:numPr>
          <w:ilvl w:val="0"/>
          <w:numId w:val="15"/>
        </w:numPr>
        <w:rPr>
          <w:rFonts w:cs="Times New Roman"/>
        </w:rPr>
      </w:pPr>
      <w:r w:rsidRPr="005C5642">
        <w:rPr>
          <w:rFonts w:cs="Times New Roman"/>
        </w:rPr>
        <w:t>Lỗi chọn thời gian theo (AM/PM)</w:t>
      </w:r>
    </w:p>
    <w:p w14:paraId="2081F71A" w14:textId="77777777" w:rsidR="00AC4D7D" w:rsidRPr="005C5642" w:rsidRDefault="00AC4D7D" w:rsidP="00AC4D7D">
      <w:pPr>
        <w:pStyle w:val="ListParagraph"/>
        <w:numPr>
          <w:ilvl w:val="0"/>
          <w:numId w:val="15"/>
        </w:numPr>
        <w:rPr>
          <w:rFonts w:cs="Times New Roman"/>
        </w:rPr>
      </w:pPr>
      <w:r w:rsidRPr="005C5642">
        <w:rPr>
          <w:rFonts w:cs="Times New Roman"/>
        </w:rPr>
        <w:t>Lỗi lặp lại thời gian và ngày bắt đầu</w:t>
      </w:r>
    </w:p>
    <w:p w14:paraId="34F15DD0" w14:textId="77777777" w:rsidR="00AC4D7D" w:rsidRPr="005C5642" w:rsidRDefault="00AC4D7D" w:rsidP="00AC4D7D">
      <w:pPr>
        <w:pStyle w:val="ListParagraph"/>
        <w:numPr>
          <w:ilvl w:val="0"/>
          <w:numId w:val="15"/>
        </w:numPr>
        <w:rPr>
          <w:rFonts w:cs="Times New Roman"/>
        </w:rPr>
      </w:pPr>
      <w:r w:rsidRPr="005C5642">
        <w:rPr>
          <w:rFonts w:cs="Times New Roman"/>
        </w:rPr>
        <w:t>Lỗi không vào trang được trang video conferences</w:t>
      </w:r>
    </w:p>
    <w:p w14:paraId="2AA8C556" w14:textId="77777777" w:rsidR="00AC4D7D" w:rsidRPr="005C5642" w:rsidRDefault="00AC4D7D" w:rsidP="00AC4D7D">
      <w:pPr>
        <w:pStyle w:val="ListParagraph"/>
        <w:numPr>
          <w:ilvl w:val="0"/>
          <w:numId w:val="15"/>
        </w:numPr>
        <w:rPr>
          <w:rFonts w:cs="Times New Roman"/>
        </w:rPr>
      </w:pPr>
      <w:r w:rsidRPr="005C5642">
        <w:rPr>
          <w:rFonts w:cs="Times New Roman"/>
        </w:rPr>
        <w:t>Lỗi khi hết giờ làm bài</w:t>
      </w:r>
    </w:p>
    <w:p w14:paraId="27A746BD" w14:textId="2A90071A" w:rsidR="00AC4D7D" w:rsidRDefault="00AC4D7D" w:rsidP="00AC4D7D">
      <w:pPr>
        <w:pStyle w:val="ListParagraph"/>
        <w:numPr>
          <w:ilvl w:val="0"/>
          <w:numId w:val="15"/>
        </w:numPr>
        <w:rPr>
          <w:rFonts w:cs="Times New Roman"/>
        </w:rPr>
      </w:pPr>
      <w:r w:rsidRPr="005C5642">
        <w:rPr>
          <w:rFonts w:cs="Times New Roman"/>
        </w:rPr>
        <w:lastRenderedPageBreak/>
        <w:t>Lỗi khi sửa ngày giờ bắt đầu</w:t>
      </w:r>
    </w:p>
    <w:p w14:paraId="1EA597D0" w14:textId="06784E8C" w:rsidR="00AC4D7D" w:rsidRDefault="00AC4D7D" w:rsidP="00AC4D7D">
      <w:pPr>
        <w:pStyle w:val="ListParagraph"/>
        <w:numPr>
          <w:ilvl w:val="0"/>
          <w:numId w:val="15"/>
        </w:numPr>
        <w:rPr>
          <w:rFonts w:cs="Times New Roman"/>
        </w:rPr>
      </w:pPr>
      <w:r w:rsidRPr="00AC4D7D">
        <w:rPr>
          <w:rFonts w:cs="Times New Roman"/>
        </w:rPr>
        <w:t>Lỗi khi sửa ngày giờ bắt đầu</w:t>
      </w:r>
      <w:r>
        <w:rPr>
          <w:rFonts w:cs="Times New Roman"/>
        </w:rPr>
        <w:t>.</w:t>
      </w:r>
    </w:p>
    <w:p w14:paraId="2770DFC5" w14:textId="6E36DD7D" w:rsidR="00AC4D7D" w:rsidRDefault="00AC4D7D" w:rsidP="00AC4D7D">
      <w:pPr>
        <w:pStyle w:val="ListParagraph"/>
        <w:numPr>
          <w:ilvl w:val="0"/>
          <w:numId w:val="15"/>
        </w:numPr>
        <w:rPr>
          <w:rFonts w:cs="Times New Roman"/>
        </w:rPr>
      </w:pPr>
      <w:r w:rsidRPr="00AC4D7D">
        <w:rPr>
          <w:rFonts w:cs="Times New Roman"/>
        </w:rPr>
        <w:t>Lỗi không nhập tên học viên</w:t>
      </w:r>
      <w:r w:rsidRPr="005C5642">
        <w:rPr>
          <w:rFonts w:cs="Times New Roman"/>
        </w:rPr>
        <w:t>,…(v.v..)</w:t>
      </w:r>
    </w:p>
    <w:p w14:paraId="49DBFADF" w14:textId="32161E4E" w:rsidR="00AC4D7D" w:rsidRDefault="00AC4D7D" w:rsidP="00AC4D7D">
      <w:pPr>
        <w:rPr>
          <w:rFonts w:cs="Times New Roman"/>
        </w:rPr>
      </w:pPr>
    </w:p>
    <w:p w14:paraId="159570A1" w14:textId="62772845" w:rsidR="00AC4D7D" w:rsidRPr="00AC4D7D" w:rsidRDefault="00862A92" w:rsidP="00AC4D7D">
      <w:pPr>
        <w:rPr>
          <w:rFonts w:cs="Times New Roman"/>
        </w:rPr>
      </w:pPr>
      <w:r w:rsidRPr="00862A92">
        <w:rPr>
          <w:rFonts w:cs="Times New Roman"/>
          <w:noProof/>
        </w:rPr>
        <w:drawing>
          <wp:inline distT="0" distB="0" distL="0" distR="0" wp14:anchorId="1050D1EF" wp14:editId="4AFCCE89">
            <wp:extent cx="5403850" cy="2150110"/>
            <wp:effectExtent l="0" t="0" r="6350" b="2540"/>
            <wp:docPr id="68017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17665" name=""/>
                    <pic:cNvPicPr/>
                  </pic:nvPicPr>
                  <pic:blipFill>
                    <a:blip r:embed="rId26"/>
                    <a:stretch>
                      <a:fillRect/>
                    </a:stretch>
                  </pic:blipFill>
                  <pic:spPr>
                    <a:xfrm>
                      <a:off x="0" y="0"/>
                      <a:ext cx="5403850" cy="2150110"/>
                    </a:xfrm>
                    <a:prstGeom prst="rect">
                      <a:avLst/>
                    </a:prstGeom>
                  </pic:spPr>
                </pic:pic>
              </a:graphicData>
            </a:graphic>
          </wp:inline>
        </w:drawing>
      </w:r>
    </w:p>
    <w:p w14:paraId="53F02EB5" w14:textId="54A562FF" w:rsidR="00AC4D7D" w:rsidRPr="005C5642" w:rsidRDefault="00AC4D7D" w:rsidP="00AC4D7D">
      <w:pPr>
        <w:pStyle w:val="hinh"/>
        <w:rPr>
          <w:rFonts w:ascii="Times New Roman" w:hAnsi="Times New Roman" w:cs="Times New Roman"/>
        </w:rPr>
      </w:pPr>
      <w:bookmarkStart w:id="104" w:name="_Toc183172127"/>
      <w:r>
        <w:rPr>
          <w:rFonts w:ascii="Times New Roman" w:hAnsi="Times New Roman" w:cs="Times New Roman"/>
        </w:rPr>
        <w:t>Hình 1.1.9</w:t>
      </w:r>
      <w:r w:rsidRPr="005C5642">
        <w:rPr>
          <w:rFonts w:ascii="Times New Roman" w:hAnsi="Times New Roman" w:cs="Times New Roman"/>
        </w:rPr>
        <w:t>. Log Bug phiên bả</w:t>
      </w:r>
      <w:r>
        <w:rPr>
          <w:rFonts w:ascii="Times New Roman" w:hAnsi="Times New Roman" w:cs="Times New Roman"/>
        </w:rPr>
        <w:t>n 1.5</w:t>
      </w:r>
      <w:r w:rsidRPr="005C5642">
        <w:rPr>
          <w:rFonts w:ascii="Times New Roman" w:hAnsi="Times New Roman" w:cs="Times New Roman"/>
        </w:rPr>
        <w:t xml:space="preserve"> của POL</w:t>
      </w:r>
      <w:bookmarkEnd w:id="104"/>
    </w:p>
    <w:p w14:paraId="13221F4B" w14:textId="2D1841B2" w:rsidR="00AC4D7D" w:rsidRDefault="00AC4D7D" w:rsidP="00E8704D">
      <w:pPr>
        <w:rPr>
          <w:rFonts w:cs="Times New Roman"/>
        </w:rPr>
      </w:pPr>
    </w:p>
    <w:p w14:paraId="169D11F9" w14:textId="51A87CCF" w:rsidR="00AC4D7D" w:rsidRDefault="00AC4D7D" w:rsidP="00E8704D">
      <w:pPr>
        <w:rPr>
          <w:rFonts w:cs="Times New Roman"/>
        </w:rPr>
      </w:pPr>
    </w:p>
    <w:p w14:paraId="0C7C4A2F" w14:textId="62AA04ED" w:rsidR="00927C8B" w:rsidRDefault="00FD73D6" w:rsidP="00927C8B">
      <w:pPr>
        <w:pStyle w:val="Heading3"/>
        <w:rPr>
          <w:rFonts w:ascii="Times New Roman" w:hAnsi="Times New Roman" w:cs="Times New Roman"/>
          <w:b/>
          <w:bCs/>
          <w:i/>
        </w:rPr>
      </w:pPr>
      <w:r>
        <w:rPr>
          <w:rFonts w:ascii="Times New Roman" w:hAnsi="Times New Roman" w:cs="Times New Roman"/>
          <w:b/>
          <w:bCs/>
          <w:i/>
        </w:rPr>
        <w:t>2.1.10</w:t>
      </w:r>
      <w:r w:rsidR="00927C8B">
        <w:rPr>
          <w:rFonts w:ascii="Times New Roman" w:hAnsi="Times New Roman" w:cs="Times New Roman"/>
          <w:b/>
          <w:bCs/>
          <w:i/>
        </w:rPr>
        <w:t xml:space="preserve"> Log Bug (ver 1.6</w:t>
      </w:r>
      <w:r w:rsidR="00927C8B" w:rsidRPr="005C5642">
        <w:rPr>
          <w:rFonts w:ascii="Times New Roman" w:hAnsi="Times New Roman" w:cs="Times New Roman"/>
          <w:b/>
          <w:bCs/>
          <w:i/>
        </w:rPr>
        <w:t>)</w:t>
      </w:r>
    </w:p>
    <w:p w14:paraId="335B18B9" w14:textId="7F7F6C59" w:rsidR="00EC43FE" w:rsidRPr="00AC4D7D" w:rsidRDefault="00EC43FE" w:rsidP="00EC43FE">
      <w:pPr>
        <w:rPr>
          <w:rFonts w:cs="Times New Roman"/>
        </w:rPr>
      </w:pPr>
      <w:r w:rsidRPr="005C5642">
        <w:rPr>
          <w:rFonts w:cs="Times New Roman"/>
        </w:rPr>
        <w:t xml:space="preserve">Phiên bản này em </w:t>
      </w:r>
      <w:r w:rsidR="00353D65">
        <w:rPr>
          <w:rFonts w:cs="Times New Roman"/>
        </w:rPr>
        <w:t xml:space="preserve">test có </w:t>
      </w:r>
      <w:r w:rsidR="005339FA">
        <w:rPr>
          <w:rFonts w:cs="Times New Roman"/>
        </w:rPr>
        <w:t>16</w:t>
      </w:r>
      <w:r w:rsidRPr="005C5642">
        <w:rPr>
          <w:rFonts w:cs="Times New Roman"/>
        </w:rPr>
        <w:t xml:space="preserve"> lỗi, gồm:</w:t>
      </w:r>
    </w:p>
    <w:p w14:paraId="353491A4" w14:textId="7F0B6294" w:rsidR="00EC43FE" w:rsidRDefault="00EC43FE" w:rsidP="00EC43FE">
      <w:pPr>
        <w:pStyle w:val="ListParagraph"/>
        <w:numPr>
          <w:ilvl w:val="0"/>
          <w:numId w:val="26"/>
        </w:numPr>
      </w:pPr>
      <w:r w:rsidRPr="00EC43FE">
        <w:t>Lỗi khi hết giờ làm bài</w:t>
      </w:r>
    </w:p>
    <w:p w14:paraId="72D1C99D" w14:textId="36F5593C" w:rsidR="00EC43FE" w:rsidRDefault="00EC43FE" w:rsidP="00EC43FE">
      <w:pPr>
        <w:pStyle w:val="ListParagraph"/>
        <w:numPr>
          <w:ilvl w:val="0"/>
          <w:numId w:val="26"/>
        </w:numPr>
      </w:pPr>
      <w:r w:rsidRPr="00EC43FE">
        <w:t>Lỗi không đặt được thông báo</w:t>
      </w:r>
    </w:p>
    <w:p w14:paraId="7D6D1900" w14:textId="21FCC94F" w:rsidR="00EC43FE" w:rsidRDefault="00EC43FE" w:rsidP="00EC43FE">
      <w:pPr>
        <w:pStyle w:val="ListParagraph"/>
        <w:numPr>
          <w:ilvl w:val="0"/>
          <w:numId w:val="26"/>
        </w:numPr>
      </w:pPr>
      <w:r w:rsidRPr="00EC43FE">
        <w:t>Lỗi không CHỌN đúng sai</w:t>
      </w:r>
    </w:p>
    <w:p w14:paraId="79C3AC65" w14:textId="15D15E88" w:rsidR="00EC43FE" w:rsidRDefault="00EC43FE" w:rsidP="00EC43FE">
      <w:pPr>
        <w:pStyle w:val="ListParagraph"/>
        <w:numPr>
          <w:ilvl w:val="0"/>
          <w:numId w:val="26"/>
        </w:numPr>
      </w:pPr>
      <w:r w:rsidRPr="00EC43FE">
        <w:t>Lỗi nộp bài 2 lần</w:t>
      </w:r>
    </w:p>
    <w:p w14:paraId="1C244526" w14:textId="7B2334A5" w:rsidR="00EC43FE" w:rsidRDefault="00EC43FE" w:rsidP="00EC43FE">
      <w:pPr>
        <w:pStyle w:val="ListParagraph"/>
        <w:numPr>
          <w:ilvl w:val="0"/>
          <w:numId w:val="26"/>
        </w:numPr>
      </w:pPr>
      <w:r w:rsidRPr="00EC43FE">
        <w:t>Lỗi không có comment của giáo viên</w:t>
      </w:r>
    </w:p>
    <w:p w14:paraId="10A799CD" w14:textId="7DE89C74" w:rsidR="00F64E12" w:rsidRPr="00EC43FE" w:rsidRDefault="00F64E12" w:rsidP="00F64E12">
      <w:pPr>
        <w:pStyle w:val="ListParagraph"/>
        <w:numPr>
          <w:ilvl w:val="0"/>
          <w:numId w:val="26"/>
        </w:numPr>
      </w:pPr>
      <w:r w:rsidRPr="00F64E12">
        <w:t>Lỗi không thể xóa kết quả học viên</w:t>
      </w:r>
    </w:p>
    <w:p w14:paraId="47C8F155" w14:textId="765AC310" w:rsidR="00AC4D7D" w:rsidRDefault="005339FA" w:rsidP="00E8704D">
      <w:pPr>
        <w:rPr>
          <w:rFonts w:cs="Times New Roman"/>
        </w:rPr>
      </w:pPr>
      <w:r w:rsidRPr="005339FA">
        <w:rPr>
          <w:rFonts w:cs="Times New Roman"/>
          <w:noProof/>
        </w:rPr>
        <w:lastRenderedPageBreak/>
        <w:drawing>
          <wp:inline distT="0" distB="0" distL="0" distR="0" wp14:anchorId="12FA336D" wp14:editId="6739B689">
            <wp:extent cx="5403850" cy="2303780"/>
            <wp:effectExtent l="0" t="0" r="6350" b="1270"/>
            <wp:docPr id="11032924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292498" name="Picture 1" descr="A screenshot of a computer&#10;&#10;Description automatically generated"/>
                    <pic:cNvPicPr/>
                  </pic:nvPicPr>
                  <pic:blipFill>
                    <a:blip r:embed="rId27"/>
                    <a:stretch>
                      <a:fillRect/>
                    </a:stretch>
                  </pic:blipFill>
                  <pic:spPr>
                    <a:xfrm>
                      <a:off x="0" y="0"/>
                      <a:ext cx="5403850" cy="2303780"/>
                    </a:xfrm>
                    <a:prstGeom prst="rect">
                      <a:avLst/>
                    </a:prstGeom>
                  </pic:spPr>
                </pic:pic>
              </a:graphicData>
            </a:graphic>
          </wp:inline>
        </w:drawing>
      </w:r>
    </w:p>
    <w:p w14:paraId="7E2D1328" w14:textId="1532DEE5" w:rsidR="00AC4D7D" w:rsidRDefault="00AC4D7D" w:rsidP="00E8704D">
      <w:pPr>
        <w:rPr>
          <w:rFonts w:cs="Times New Roman"/>
        </w:rPr>
      </w:pPr>
    </w:p>
    <w:p w14:paraId="5B9DC33E" w14:textId="6A1F8135" w:rsidR="00AC4D7D" w:rsidRDefault="00AC4D7D" w:rsidP="00E8704D">
      <w:pPr>
        <w:rPr>
          <w:rFonts w:cs="Times New Roman"/>
        </w:rPr>
      </w:pPr>
    </w:p>
    <w:p w14:paraId="55ACCFA7" w14:textId="61131E56" w:rsidR="00AC4D7D" w:rsidRDefault="00AC4D7D" w:rsidP="00E8704D">
      <w:pPr>
        <w:rPr>
          <w:rFonts w:cs="Times New Roman"/>
        </w:rPr>
      </w:pPr>
    </w:p>
    <w:p w14:paraId="357FAEC5" w14:textId="4FDCB8CC" w:rsidR="00AC4D7D" w:rsidRDefault="00AC4D7D" w:rsidP="00E8704D">
      <w:pPr>
        <w:rPr>
          <w:rFonts w:cs="Times New Roman"/>
        </w:rPr>
      </w:pPr>
    </w:p>
    <w:p w14:paraId="61AA546E" w14:textId="3C1EC277" w:rsidR="00AC4D7D" w:rsidRDefault="00AC4D7D" w:rsidP="00E8704D">
      <w:pPr>
        <w:rPr>
          <w:rFonts w:cs="Times New Roman"/>
        </w:rPr>
      </w:pPr>
    </w:p>
    <w:p w14:paraId="031713B8" w14:textId="2AB7F817" w:rsidR="00AC4D7D" w:rsidRDefault="00AC4D7D" w:rsidP="00E8704D">
      <w:pPr>
        <w:rPr>
          <w:rFonts w:cs="Times New Roman"/>
        </w:rPr>
      </w:pPr>
    </w:p>
    <w:p w14:paraId="6EB55C1A" w14:textId="77777777" w:rsidR="00AC4D7D" w:rsidRPr="005C5642" w:rsidRDefault="00AC4D7D" w:rsidP="00E8704D">
      <w:pPr>
        <w:rPr>
          <w:rFonts w:cs="Times New Roman"/>
        </w:rPr>
      </w:pPr>
    </w:p>
    <w:p w14:paraId="35602715" w14:textId="1E410891" w:rsidR="00AC4D7D" w:rsidRDefault="00FD73D6" w:rsidP="00AC4D7D">
      <w:pPr>
        <w:pStyle w:val="Heading3"/>
        <w:rPr>
          <w:rFonts w:ascii="Times New Roman" w:hAnsi="Times New Roman" w:cs="Times New Roman"/>
          <w:b/>
          <w:bCs/>
          <w:i/>
        </w:rPr>
      </w:pPr>
      <w:bookmarkStart w:id="105" w:name="_Toc183172189"/>
      <w:r>
        <w:rPr>
          <w:rFonts w:ascii="Times New Roman" w:hAnsi="Times New Roman" w:cs="Times New Roman"/>
          <w:b/>
          <w:bCs/>
          <w:i/>
        </w:rPr>
        <w:t>2.1.11</w:t>
      </w:r>
      <w:r w:rsidR="00AC4D7D">
        <w:rPr>
          <w:rFonts w:ascii="Times New Roman" w:hAnsi="Times New Roman" w:cs="Times New Roman"/>
          <w:b/>
          <w:bCs/>
          <w:i/>
        </w:rPr>
        <w:t xml:space="preserve"> Test Report</w:t>
      </w:r>
      <w:bookmarkEnd w:id="105"/>
    </w:p>
    <w:p w14:paraId="5AE9D8FC" w14:textId="43E83920" w:rsidR="00AC4D7D" w:rsidRDefault="00AC4D7D" w:rsidP="00AC4D7D">
      <w:pPr>
        <w:rPr>
          <w:rFonts w:cs="Times New Roman"/>
        </w:rPr>
      </w:pPr>
      <w:r>
        <w:rPr>
          <w:rFonts w:cs="Times New Roman"/>
        </w:rPr>
        <w:t>Web LEARNING_POL</w:t>
      </w:r>
      <w:r w:rsidRPr="005C5642">
        <w:rPr>
          <w:rFonts w:cs="Times New Roman"/>
        </w:rPr>
        <w:t xml:space="preserve"> này em </w:t>
      </w:r>
      <w:r>
        <w:rPr>
          <w:rFonts w:cs="Times New Roman"/>
        </w:rPr>
        <w:t>test tìm đượ</w:t>
      </w:r>
      <w:r w:rsidR="00FE3520">
        <w:rPr>
          <w:rFonts w:cs="Times New Roman"/>
        </w:rPr>
        <w:t xml:space="preserve">c </w:t>
      </w:r>
      <w:r w:rsidR="005E3D7A">
        <w:rPr>
          <w:rFonts w:cs="Times New Roman"/>
        </w:rPr>
        <w:t>80</w:t>
      </w:r>
      <w:r w:rsidRPr="005C5642">
        <w:rPr>
          <w:rFonts w:cs="Times New Roman"/>
        </w:rPr>
        <w:t xml:space="preserve"> lỗ</w:t>
      </w:r>
      <w:r>
        <w:rPr>
          <w:rFonts w:cs="Times New Roman"/>
        </w:rPr>
        <w:t>i, trong đó:</w:t>
      </w:r>
    </w:p>
    <w:p w14:paraId="0FA35429" w14:textId="57777374" w:rsidR="00AC4D7D" w:rsidRPr="00AC4D7D" w:rsidRDefault="00AC4D7D" w:rsidP="00AC4D7D">
      <w:pPr>
        <w:rPr>
          <w:rFonts w:cs="Times New Roman"/>
          <w:b/>
          <w:color w:val="FF0000"/>
        </w:rPr>
      </w:pPr>
      <w:r w:rsidRPr="00AC4D7D">
        <w:rPr>
          <w:rFonts w:cs="Times New Roman"/>
          <w:b/>
          <w:color w:val="FF0000"/>
        </w:rPr>
        <w:t>Serverity:</w:t>
      </w:r>
    </w:p>
    <w:p w14:paraId="1C951D0F" w14:textId="602E64EF" w:rsidR="00AC4D7D" w:rsidRDefault="00FE3520" w:rsidP="00AC4D7D">
      <w:pPr>
        <w:rPr>
          <w:rFonts w:cs="Times New Roman"/>
        </w:rPr>
      </w:pPr>
      <w:r>
        <w:rPr>
          <w:rFonts w:cs="Times New Roman"/>
        </w:rPr>
        <w:t>Minor: 28</w:t>
      </w:r>
    </w:p>
    <w:p w14:paraId="1D1B4747" w14:textId="1D70D1B1" w:rsidR="00AC4D7D" w:rsidRDefault="00FE3520" w:rsidP="00AC4D7D">
      <w:pPr>
        <w:rPr>
          <w:rFonts w:cs="Times New Roman"/>
        </w:rPr>
      </w:pPr>
      <w:r>
        <w:rPr>
          <w:rFonts w:cs="Times New Roman"/>
        </w:rPr>
        <w:t>Major: 34</w:t>
      </w:r>
    </w:p>
    <w:p w14:paraId="19335E56" w14:textId="78465AB2" w:rsidR="00AC4D7D" w:rsidRDefault="00EC43FE" w:rsidP="00AC4D7D">
      <w:pPr>
        <w:rPr>
          <w:rFonts w:cs="Times New Roman"/>
        </w:rPr>
      </w:pPr>
      <w:r>
        <w:rPr>
          <w:rFonts w:cs="Times New Roman"/>
        </w:rPr>
        <w:t>Critical: 10</w:t>
      </w:r>
    </w:p>
    <w:p w14:paraId="259C7CF5" w14:textId="345A4108" w:rsidR="00AC4D7D" w:rsidRDefault="00EC43FE" w:rsidP="00AC4D7D">
      <w:pPr>
        <w:rPr>
          <w:rFonts w:cs="Times New Roman"/>
        </w:rPr>
      </w:pPr>
      <w:r>
        <w:rPr>
          <w:rFonts w:cs="Times New Roman"/>
        </w:rPr>
        <w:t>Cosmetic: 8</w:t>
      </w:r>
    </w:p>
    <w:p w14:paraId="4C554422" w14:textId="6B1ACBB1" w:rsidR="00AC4D7D" w:rsidRDefault="00AC4D7D" w:rsidP="00AC4D7D">
      <w:pPr>
        <w:rPr>
          <w:rFonts w:cs="Times New Roman"/>
          <w:b/>
          <w:color w:val="FF0000"/>
        </w:rPr>
      </w:pPr>
      <w:r w:rsidRPr="00AC4D7D">
        <w:rPr>
          <w:rFonts w:cs="Times New Roman"/>
          <w:b/>
          <w:color w:val="FF0000"/>
        </w:rPr>
        <w:t>Status:</w:t>
      </w:r>
    </w:p>
    <w:p w14:paraId="7E053863" w14:textId="5FD90BB9" w:rsidR="00AC4D7D" w:rsidRPr="00AC4D7D" w:rsidRDefault="00AC4D7D" w:rsidP="00AC4D7D">
      <w:pPr>
        <w:rPr>
          <w:rFonts w:cs="Times New Roman"/>
          <w:color w:val="000000" w:themeColor="text1"/>
        </w:rPr>
      </w:pPr>
      <w:r w:rsidRPr="00AC4D7D">
        <w:rPr>
          <w:rFonts w:cs="Times New Roman"/>
          <w:color w:val="000000" w:themeColor="text1"/>
        </w:rPr>
        <w:t>Open:</w:t>
      </w:r>
      <w:r w:rsidR="00C61A12">
        <w:rPr>
          <w:rFonts w:cs="Times New Roman"/>
          <w:color w:val="000000" w:themeColor="text1"/>
        </w:rPr>
        <w:t xml:space="preserve"> 10</w:t>
      </w:r>
    </w:p>
    <w:p w14:paraId="355C3E8C" w14:textId="4888C1CE" w:rsidR="00AC4D7D" w:rsidRPr="00AC4D7D" w:rsidRDefault="00AC4D7D" w:rsidP="00AC4D7D">
      <w:pPr>
        <w:rPr>
          <w:rFonts w:cs="Times New Roman"/>
          <w:color w:val="000000" w:themeColor="text1"/>
        </w:rPr>
      </w:pPr>
      <w:r w:rsidRPr="00AC4D7D">
        <w:rPr>
          <w:rFonts w:cs="Times New Roman"/>
          <w:color w:val="000000" w:themeColor="text1"/>
        </w:rPr>
        <w:t>Re_Open</w:t>
      </w:r>
      <w:r w:rsidR="00EC43FE">
        <w:rPr>
          <w:rFonts w:cs="Times New Roman"/>
          <w:color w:val="000000" w:themeColor="text1"/>
        </w:rPr>
        <w:t>: 21</w:t>
      </w:r>
    </w:p>
    <w:p w14:paraId="28E23BC3" w14:textId="332D4E6C" w:rsidR="00AC4D7D" w:rsidRPr="00AC4D7D" w:rsidRDefault="00AC4D7D" w:rsidP="00AC4D7D">
      <w:pPr>
        <w:rPr>
          <w:rFonts w:cs="Times New Roman"/>
          <w:color w:val="000000" w:themeColor="text1"/>
        </w:rPr>
      </w:pPr>
      <w:r w:rsidRPr="00AC4D7D">
        <w:rPr>
          <w:rFonts w:cs="Times New Roman"/>
          <w:color w:val="000000" w:themeColor="text1"/>
        </w:rPr>
        <w:t>Closed:</w:t>
      </w:r>
      <w:r w:rsidR="00033FBB">
        <w:rPr>
          <w:rFonts w:cs="Times New Roman"/>
          <w:color w:val="000000" w:themeColor="text1"/>
        </w:rPr>
        <w:t xml:space="preserve"> </w:t>
      </w:r>
      <w:r w:rsidR="00FE3520">
        <w:rPr>
          <w:rFonts w:cs="Times New Roman"/>
          <w:color w:val="000000" w:themeColor="text1"/>
        </w:rPr>
        <w:t>49</w:t>
      </w:r>
    </w:p>
    <w:p w14:paraId="0F4CD952" w14:textId="33E3043E" w:rsidR="00AC4D7D" w:rsidRDefault="005E3D7A" w:rsidP="00AC4D7D">
      <w:r w:rsidRPr="005E3D7A">
        <w:rPr>
          <w:noProof/>
        </w:rPr>
        <w:lastRenderedPageBreak/>
        <w:drawing>
          <wp:inline distT="0" distB="0" distL="0" distR="0" wp14:anchorId="27268A6D" wp14:editId="05EA7240">
            <wp:extent cx="5403850" cy="1423035"/>
            <wp:effectExtent l="0" t="0" r="6350" b="5715"/>
            <wp:docPr id="321717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717987" name=""/>
                    <pic:cNvPicPr/>
                  </pic:nvPicPr>
                  <pic:blipFill>
                    <a:blip r:embed="rId28"/>
                    <a:stretch>
                      <a:fillRect/>
                    </a:stretch>
                  </pic:blipFill>
                  <pic:spPr>
                    <a:xfrm>
                      <a:off x="0" y="0"/>
                      <a:ext cx="5403850" cy="1423035"/>
                    </a:xfrm>
                    <a:prstGeom prst="rect">
                      <a:avLst/>
                    </a:prstGeom>
                  </pic:spPr>
                </pic:pic>
              </a:graphicData>
            </a:graphic>
          </wp:inline>
        </w:drawing>
      </w:r>
    </w:p>
    <w:p w14:paraId="395477F9" w14:textId="7513108F" w:rsidR="005339FA" w:rsidRDefault="005339FA" w:rsidP="00AC4D7D">
      <w:r w:rsidRPr="005339FA">
        <w:rPr>
          <w:noProof/>
        </w:rPr>
        <w:drawing>
          <wp:inline distT="0" distB="0" distL="0" distR="0" wp14:anchorId="776F30A9" wp14:editId="5E2F18BB">
            <wp:extent cx="5403850" cy="2348230"/>
            <wp:effectExtent l="0" t="0" r="6350" b="0"/>
            <wp:docPr id="1145745190"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745190" name="Picture 1" descr="A screenshot of a graph&#10;&#10;Description automatically generated"/>
                    <pic:cNvPicPr/>
                  </pic:nvPicPr>
                  <pic:blipFill>
                    <a:blip r:embed="rId29"/>
                    <a:stretch>
                      <a:fillRect/>
                    </a:stretch>
                  </pic:blipFill>
                  <pic:spPr>
                    <a:xfrm>
                      <a:off x="0" y="0"/>
                      <a:ext cx="5403850" cy="2348230"/>
                    </a:xfrm>
                    <a:prstGeom prst="rect">
                      <a:avLst/>
                    </a:prstGeom>
                  </pic:spPr>
                </pic:pic>
              </a:graphicData>
            </a:graphic>
          </wp:inline>
        </w:drawing>
      </w:r>
    </w:p>
    <w:p w14:paraId="7F6FC215" w14:textId="03DD910E" w:rsidR="00EC43FE" w:rsidRDefault="00C61A12" w:rsidP="00AC4D7D">
      <w:r w:rsidRPr="00C61A12">
        <w:rPr>
          <w:noProof/>
        </w:rPr>
        <w:drawing>
          <wp:inline distT="0" distB="0" distL="0" distR="0" wp14:anchorId="66127510" wp14:editId="50A2E2FE">
            <wp:extent cx="5403850" cy="2629535"/>
            <wp:effectExtent l="0" t="0" r="635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3850" cy="2629535"/>
                    </a:xfrm>
                    <a:prstGeom prst="rect">
                      <a:avLst/>
                    </a:prstGeom>
                  </pic:spPr>
                </pic:pic>
              </a:graphicData>
            </a:graphic>
          </wp:inline>
        </w:drawing>
      </w:r>
    </w:p>
    <w:p w14:paraId="0A388595" w14:textId="045FD00F" w:rsidR="00AC4D7D" w:rsidRPr="00AC4D7D" w:rsidRDefault="00AC4D7D" w:rsidP="00AC4D7D">
      <w:pPr>
        <w:pStyle w:val="hinh"/>
        <w:rPr>
          <w:rFonts w:ascii="Times New Roman" w:hAnsi="Times New Roman" w:cs="Times New Roman"/>
        </w:rPr>
      </w:pPr>
      <w:bookmarkStart w:id="106" w:name="_Toc183172128"/>
      <w:r>
        <w:rPr>
          <w:rFonts w:ascii="Times New Roman" w:hAnsi="Times New Roman" w:cs="Times New Roman"/>
        </w:rPr>
        <w:t xml:space="preserve">Hình 1.1.10. Test_Report </w:t>
      </w:r>
      <w:r w:rsidRPr="005C5642">
        <w:rPr>
          <w:rFonts w:ascii="Times New Roman" w:hAnsi="Times New Roman" w:cs="Times New Roman"/>
        </w:rPr>
        <w:t xml:space="preserve">của </w:t>
      </w:r>
      <w:r>
        <w:rPr>
          <w:rFonts w:ascii="Times New Roman" w:hAnsi="Times New Roman" w:cs="Times New Roman"/>
        </w:rPr>
        <w:t>LEARNING_</w:t>
      </w:r>
      <w:r w:rsidRPr="005C5642">
        <w:rPr>
          <w:rFonts w:ascii="Times New Roman" w:hAnsi="Times New Roman" w:cs="Times New Roman"/>
        </w:rPr>
        <w:t>POL</w:t>
      </w:r>
      <w:bookmarkEnd w:id="106"/>
    </w:p>
    <w:p w14:paraId="651140AA" w14:textId="14ECB6A5" w:rsidR="002F5CC0" w:rsidRPr="005C5642" w:rsidRDefault="002F5CC0" w:rsidP="00E8704D">
      <w:pPr>
        <w:rPr>
          <w:rFonts w:cs="Times New Roman"/>
        </w:rPr>
      </w:pPr>
    </w:p>
    <w:p w14:paraId="582792C2" w14:textId="095B97DE" w:rsidR="002F5CC0" w:rsidRPr="005C5642" w:rsidRDefault="002F5CC0" w:rsidP="00E8704D">
      <w:pPr>
        <w:rPr>
          <w:rFonts w:cs="Times New Roman"/>
        </w:rPr>
      </w:pPr>
    </w:p>
    <w:p w14:paraId="19DDC8C9" w14:textId="5653DC01" w:rsidR="002F5CC0" w:rsidRPr="005C5642" w:rsidRDefault="002F5CC0" w:rsidP="00E8704D">
      <w:pPr>
        <w:rPr>
          <w:rFonts w:cs="Times New Roman"/>
        </w:rPr>
      </w:pPr>
    </w:p>
    <w:p w14:paraId="6A2C0321" w14:textId="6A93F531" w:rsidR="002F5CC0" w:rsidRPr="005C5642" w:rsidRDefault="002F5CC0" w:rsidP="00E8704D">
      <w:pPr>
        <w:rPr>
          <w:rFonts w:cs="Times New Roman"/>
        </w:rPr>
      </w:pPr>
    </w:p>
    <w:p w14:paraId="49323ABB" w14:textId="77777777" w:rsidR="002F5CC0" w:rsidRPr="005C5642" w:rsidRDefault="002F5CC0" w:rsidP="00E8704D">
      <w:pPr>
        <w:rPr>
          <w:rFonts w:cs="Times New Roman"/>
        </w:rPr>
      </w:pPr>
    </w:p>
    <w:p w14:paraId="0ABBBE06" w14:textId="540BB7FF" w:rsidR="00214C10" w:rsidRPr="005C5642" w:rsidRDefault="00214C10" w:rsidP="00214C10">
      <w:pPr>
        <w:pStyle w:val="Heading2"/>
        <w:rPr>
          <w:rFonts w:ascii="Times New Roman" w:hAnsi="Times New Roman" w:cs="Times New Roman"/>
          <w:b/>
          <w:bCs/>
          <w:iCs/>
        </w:rPr>
      </w:pPr>
      <w:bookmarkStart w:id="107" w:name="_Toc183172190"/>
      <w:r w:rsidRPr="005C5642">
        <w:rPr>
          <w:rFonts w:ascii="Times New Roman" w:hAnsi="Times New Roman" w:cs="Times New Roman"/>
          <w:b/>
          <w:bCs/>
        </w:rPr>
        <w:lastRenderedPageBreak/>
        <w:t xml:space="preserve">3.1 </w:t>
      </w:r>
      <w:bookmarkEnd w:id="95"/>
      <w:bookmarkEnd w:id="96"/>
      <w:r w:rsidR="002F5CC0" w:rsidRPr="005C5642">
        <w:rPr>
          <w:rFonts w:ascii="Times New Roman" w:hAnsi="Times New Roman" w:cs="Times New Roman"/>
          <w:b/>
          <w:bCs/>
        </w:rPr>
        <w:t>Dự án PSM_XayDungPhanMem</w:t>
      </w:r>
      <w:bookmarkEnd w:id="107"/>
    </w:p>
    <w:p w14:paraId="070DD46B" w14:textId="08A3705A" w:rsidR="00953917" w:rsidRPr="005C5642" w:rsidRDefault="00953917" w:rsidP="00953917">
      <w:pPr>
        <w:pStyle w:val="Heading3"/>
        <w:rPr>
          <w:rFonts w:ascii="Times New Roman" w:eastAsia="Times New Roman" w:hAnsi="Times New Roman" w:cs="Times New Roman"/>
          <w:b/>
        </w:rPr>
      </w:pPr>
      <w:bookmarkStart w:id="108" w:name="_Toc180764052"/>
      <w:bookmarkStart w:id="109" w:name="_Toc183172191"/>
      <w:r w:rsidRPr="005C5642">
        <w:rPr>
          <w:rFonts w:ascii="Times New Roman" w:eastAsia="Times New Roman" w:hAnsi="Times New Roman" w:cs="Times New Roman"/>
          <w:b/>
        </w:rPr>
        <w:t>3.1.1.Mô Tả</w:t>
      </w:r>
      <w:bookmarkEnd w:id="108"/>
      <w:bookmarkEnd w:id="109"/>
      <w:r w:rsidRPr="005C5642">
        <w:rPr>
          <w:rFonts w:ascii="Times New Roman" w:eastAsia="Times New Roman" w:hAnsi="Times New Roman" w:cs="Times New Roman"/>
          <w:b/>
        </w:rPr>
        <w:t xml:space="preserve"> </w:t>
      </w:r>
    </w:p>
    <w:p w14:paraId="389AB76E" w14:textId="77777777" w:rsidR="00953917" w:rsidRPr="005C5642" w:rsidRDefault="00953917" w:rsidP="00953917">
      <w:pPr>
        <w:rPr>
          <w:rFonts w:eastAsia="Times New Roman" w:cs="Times New Roman"/>
          <w:color w:val="1F1F1F"/>
          <w:szCs w:val="26"/>
          <w:highlight w:val="white"/>
        </w:rPr>
      </w:pPr>
      <w:r w:rsidRPr="005C5642">
        <w:rPr>
          <w:rFonts w:eastAsia="Times New Roman" w:cs="Times New Roman"/>
          <w:color w:val="1F1F1F"/>
          <w:szCs w:val="26"/>
          <w:highlight w:val="white"/>
        </w:rPr>
        <w:t>Phần mềm quản lý bán hàng là một hệ thống công nghệ được thiết kế để hỗ trợ doanh nghiệp trong việc tổ chức, theo dõi và quản lý các hoạt động liên quan đến bán hàng. Phần mềm này giúp tối ưu hóa quy trình bán hàng, từ quản lý sản phẩm, khách hàng, đơn hàng, cho đến quản lý kho, tài chính và các báo cáo kinh doanh.</w:t>
      </w:r>
    </w:p>
    <w:p w14:paraId="227BD765" w14:textId="1B8F7F4D" w:rsidR="00953917" w:rsidRPr="005C5642" w:rsidRDefault="00953917" w:rsidP="00953917">
      <w:pPr>
        <w:pStyle w:val="Heading3"/>
        <w:rPr>
          <w:rFonts w:ascii="Times New Roman" w:eastAsia="Times New Roman" w:hAnsi="Times New Roman" w:cs="Times New Roman"/>
          <w:b/>
        </w:rPr>
      </w:pPr>
      <w:bookmarkStart w:id="110" w:name="_vm7xefgkzxml" w:colFirst="0" w:colLast="0"/>
      <w:bookmarkStart w:id="111" w:name="_Toc180764053"/>
      <w:bookmarkStart w:id="112" w:name="_Toc183172192"/>
      <w:bookmarkEnd w:id="110"/>
      <w:r w:rsidRPr="005C5642">
        <w:rPr>
          <w:rFonts w:ascii="Times New Roman" w:eastAsia="Times New Roman" w:hAnsi="Times New Roman" w:cs="Times New Roman"/>
          <w:b/>
        </w:rPr>
        <w:t>3.1.2.Các chức năng</w:t>
      </w:r>
      <w:bookmarkEnd w:id="111"/>
      <w:bookmarkEnd w:id="112"/>
    </w:p>
    <w:p w14:paraId="20663314" w14:textId="7061A347" w:rsidR="00953917" w:rsidRPr="005C5642" w:rsidRDefault="00953917" w:rsidP="00953917">
      <w:pPr>
        <w:pStyle w:val="Heading3"/>
        <w:rPr>
          <w:rFonts w:ascii="Times New Roman" w:eastAsia="Times New Roman" w:hAnsi="Times New Roman" w:cs="Times New Roman"/>
          <w:b/>
          <w:sz w:val="26"/>
          <w:szCs w:val="26"/>
        </w:rPr>
      </w:pPr>
      <w:bookmarkStart w:id="113" w:name="_Toc183172193"/>
      <w:r w:rsidRPr="005C5642">
        <w:rPr>
          <w:rFonts w:ascii="Times New Roman" w:eastAsia="Times New Roman" w:hAnsi="Times New Roman" w:cs="Times New Roman"/>
          <w:b/>
          <w:sz w:val="26"/>
          <w:szCs w:val="26"/>
        </w:rPr>
        <w:t>3.1.3. Prototype</w:t>
      </w:r>
      <w:bookmarkEnd w:id="113"/>
    </w:p>
    <w:p w14:paraId="7392A664" w14:textId="0DC8BC32" w:rsidR="00953917" w:rsidRPr="005C5642" w:rsidRDefault="00953917" w:rsidP="00953917">
      <w:pPr>
        <w:pStyle w:val="Heading4"/>
        <w:rPr>
          <w:rFonts w:ascii="Times New Roman" w:eastAsia="Times New Roman" w:hAnsi="Times New Roman" w:cs="Times New Roman"/>
          <w:b/>
          <w:i w:val="0"/>
          <w:szCs w:val="26"/>
        </w:rPr>
      </w:pPr>
      <w:bookmarkStart w:id="114" w:name="_Toc180764055"/>
      <w:bookmarkStart w:id="115" w:name="_Toc183172194"/>
      <w:r w:rsidRPr="005C5642">
        <w:rPr>
          <w:rFonts w:ascii="Times New Roman" w:eastAsia="Times New Roman" w:hAnsi="Times New Roman" w:cs="Times New Roman"/>
          <w:b/>
          <w:i w:val="0"/>
          <w:szCs w:val="26"/>
        </w:rPr>
        <w:t>3.1.3.1. Quản lý loại sản phẩm</w:t>
      </w:r>
      <w:bookmarkEnd w:id="114"/>
      <w:bookmarkEnd w:id="115"/>
    </w:p>
    <w:p w14:paraId="787FF3E9" w14:textId="58986A70" w:rsidR="00953917" w:rsidRPr="005C5642" w:rsidRDefault="00953917" w:rsidP="00953917">
      <w:pPr>
        <w:pStyle w:val="Heading5"/>
        <w:rPr>
          <w:rFonts w:ascii="Times New Roman" w:hAnsi="Times New Roman" w:cs="Times New Roman"/>
          <w:szCs w:val="26"/>
        </w:rPr>
      </w:pPr>
      <w:bookmarkStart w:id="116" w:name="_jw99eqjh3rjk" w:colFirst="0" w:colLast="0"/>
      <w:bookmarkStart w:id="117" w:name="_Toc180764056"/>
      <w:bookmarkEnd w:id="116"/>
      <w:r w:rsidRPr="005C5642">
        <w:rPr>
          <w:rFonts w:ascii="Times New Roman" w:eastAsia="Times New Roman" w:hAnsi="Times New Roman" w:cs="Times New Roman"/>
          <w:b/>
          <w:szCs w:val="26"/>
        </w:rPr>
        <w:t>3.1.3.1.1 WorkFlow:</w:t>
      </w:r>
      <w:bookmarkEnd w:id="117"/>
    </w:p>
    <w:tbl>
      <w:tblPr>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70"/>
        <w:gridCol w:w="6930"/>
      </w:tblGrid>
      <w:tr w:rsidR="00953917" w:rsidRPr="005C5642" w14:paraId="5A2131CA" w14:textId="77777777" w:rsidTr="00953917">
        <w:tc>
          <w:tcPr>
            <w:tcW w:w="2070" w:type="dxa"/>
            <w:shd w:val="clear" w:color="auto" w:fill="auto"/>
            <w:tcMar>
              <w:top w:w="100" w:type="dxa"/>
              <w:left w:w="100" w:type="dxa"/>
              <w:bottom w:w="100" w:type="dxa"/>
              <w:right w:w="100" w:type="dxa"/>
            </w:tcMar>
          </w:tcPr>
          <w:p w14:paraId="5FBD32AB" w14:textId="77777777" w:rsidR="00953917" w:rsidRPr="005C5642" w:rsidRDefault="00953917" w:rsidP="00953917">
            <w:pPr>
              <w:widowControl w:val="0"/>
              <w:spacing w:line="240" w:lineRule="auto"/>
              <w:rPr>
                <w:rFonts w:eastAsia="Times New Roman" w:cs="Times New Roman"/>
                <w:b/>
                <w:sz w:val="24"/>
                <w:szCs w:val="24"/>
              </w:rPr>
            </w:pPr>
            <w:r w:rsidRPr="005C5642">
              <w:rPr>
                <w:rFonts w:eastAsia="Times New Roman" w:cs="Times New Roman"/>
                <w:b/>
                <w:sz w:val="24"/>
                <w:szCs w:val="24"/>
              </w:rPr>
              <w:t xml:space="preserve">Mã Use Case </w:t>
            </w:r>
          </w:p>
        </w:tc>
        <w:tc>
          <w:tcPr>
            <w:tcW w:w="6930" w:type="dxa"/>
            <w:shd w:val="clear" w:color="auto" w:fill="auto"/>
            <w:tcMar>
              <w:top w:w="100" w:type="dxa"/>
              <w:left w:w="100" w:type="dxa"/>
              <w:bottom w:w="100" w:type="dxa"/>
              <w:right w:w="100" w:type="dxa"/>
            </w:tcMar>
          </w:tcPr>
          <w:p w14:paraId="784DC23A" w14:textId="77777777" w:rsidR="00953917" w:rsidRPr="005C5642" w:rsidRDefault="00953917" w:rsidP="00953917">
            <w:pPr>
              <w:widowControl w:val="0"/>
              <w:spacing w:line="240" w:lineRule="auto"/>
              <w:rPr>
                <w:rFonts w:eastAsia="Times New Roman" w:cs="Times New Roman"/>
                <w:sz w:val="24"/>
                <w:szCs w:val="24"/>
              </w:rPr>
            </w:pPr>
            <w:r w:rsidRPr="005C5642">
              <w:rPr>
                <w:rFonts w:eastAsia="Times New Roman" w:cs="Times New Roman"/>
                <w:sz w:val="24"/>
                <w:szCs w:val="24"/>
              </w:rPr>
              <w:t>1.1</w:t>
            </w:r>
          </w:p>
        </w:tc>
      </w:tr>
      <w:tr w:rsidR="00953917" w:rsidRPr="005C5642" w14:paraId="70CFD963" w14:textId="77777777" w:rsidTr="00953917">
        <w:tc>
          <w:tcPr>
            <w:tcW w:w="2070" w:type="dxa"/>
            <w:shd w:val="clear" w:color="auto" w:fill="auto"/>
            <w:tcMar>
              <w:top w:w="100" w:type="dxa"/>
              <w:left w:w="100" w:type="dxa"/>
              <w:bottom w:w="100" w:type="dxa"/>
              <w:right w:w="100" w:type="dxa"/>
            </w:tcMar>
          </w:tcPr>
          <w:p w14:paraId="46800300" w14:textId="77777777" w:rsidR="00953917" w:rsidRPr="005C5642" w:rsidRDefault="00953917" w:rsidP="00953917">
            <w:pPr>
              <w:widowControl w:val="0"/>
              <w:spacing w:line="240" w:lineRule="auto"/>
              <w:rPr>
                <w:rFonts w:eastAsia="Times New Roman" w:cs="Times New Roman"/>
                <w:b/>
                <w:sz w:val="24"/>
                <w:szCs w:val="24"/>
              </w:rPr>
            </w:pPr>
            <w:r w:rsidRPr="005C5642">
              <w:rPr>
                <w:rFonts w:eastAsia="Times New Roman" w:cs="Times New Roman"/>
                <w:b/>
                <w:sz w:val="24"/>
                <w:szCs w:val="24"/>
              </w:rPr>
              <w:t>Tên Use Case</w:t>
            </w:r>
          </w:p>
        </w:tc>
        <w:tc>
          <w:tcPr>
            <w:tcW w:w="6930" w:type="dxa"/>
            <w:shd w:val="clear" w:color="auto" w:fill="auto"/>
            <w:tcMar>
              <w:top w:w="100" w:type="dxa"/>
              <w:left w:w="100" w:type="dxa"/>
              <w:bottom w:w="100" w:type="dxa"/>
              <w:right w:w="100" w:type="dxa"/>
            </w:tcMar>
          </w:tcPr>
          <w:p w14:paraId="37FFF111" w14:textId="77777777" w:rsidR="00953917" w:rsidRPr="005C5642" w:rsidRDefault="00953917" w:rsidP="00953917">
            <w:pPr>
              <w:widowControl w:val="0"/>
              <w:spacing w:line="240" w:lineRule="auto"/>
              <w:rPr>
                <w:rFonts w:eastAsia="Times New Roman" w:cs="Times New Roman"/>
                <w:sz w:val="24"/>
                <w:szCs w:val="24"/>
              </w:rPr>
            </w:pPr>
            <w:r w:rsidRPr="005C5642">
              <w:rPr>
                <w:rFonts w:eastAsia="Times New Roman" w:cs="Times New Roman"/>
                <w:sz w:val="24"/>
                <w:szCs w:val="24"/>
              </w:rPr>
              <w:t>Quản lý loại sản phẩm</w:t>
            </w:r>
          </w:p>
        </w:tc>
      </w:tr>
      <w:tr w:rsidR="00953917" w:rsidRPr="005C5642" w14:paraId="1470F569" w14:textId="77777777" w:rsidTr="00953917">
        <w:tc>
          <w:tcPr>
            <w:tcW w:w="2070" w:type="dxa"/>
            <w:shd w:val="clear" w:color="auto" w:fill="auto"/>
            <w:tcMar>
              <w:top w:w="100" w:type="dxa"/>
              <w:left w:w="100" w:type="dxa"/>
              <w:bottom w:w="100" w:type="dxa"/>
              <w:right w:w="100" w:type="dxa"/>
            </w:tcMar>
          </w:tcPr>
          <w:p w14:paraId="70D39E5A" w14:textId="77777777" w:rsidR="00953917" w:rsidRPr="005C5642" w:rsidRDefault="00953917" w:rsidP="00953917">
            <w:pPr>
              <w:widowControl w:val="0"/>
              <w:spacing w:line="240" w:lineRule="auto"/>
              <w:rPr>
                <w:rFonts w:eastAsia="Times New Roman" w:cs="Times New Roman"/>
                <w:b/>
                <w:sz w:val="24"/>
                <w:szCs w:val="24"/>
              </w:rPr>
            </w:pPr>
            <w:r w:rsidRPr="005C5642">
              <w:rPr>
                <w:rFonts w:eastAsia="Times New Roman" w:cs="Times New Roman"/>
                <w:b/>
                <w:sz w:val="24"/>
                <w:szCs w:val="24"/>
              </w:rPr>
              <w:t xml:space="preserve">Mô tả </w:t>
            </w:r>
          </w:p>
        </w:tc>
        <w:tc>
          <w:tcPr>
            <w:tcW w:w="6930" w:type="dxa"/>
            <w:shd w:val="clear" w:color="auto" w:fill="auto"/>
            <w:tcMar>
              <w:top w:w="100" w:type="dxa"/>
              <w:left w:w="100" w:type="dxa"/>
              <w:bottom w:w="100" w:type="dxa"/>
              <w:right w:w="100" w:type="dxa"/>
            </w:tcMar>
          </w:tcPr>
          <w:p w14:paraId="016ED869" w14:textId="77777777" w:rsidR="00953917" w:rsidRPr="005C5642" w:rsidRDefault="00953917" w:rsidP="00953917">
            <w:pPr>
              <w:rPr>
                <w:rFonts w:eastAsia="Times New Roman" w:cs="Times New Roman"/>
                <w:sz w:val="24"/>
                <w:szCs w:val="24"/>
              </w:rPr>
            </w:pPr>
            <w:r w:rsidRPr="005C5642">
              <w:rPr>
                <w:rFonts w:eastAsia="Times New Roman" w:cs="Times New Roman"/>
                <w:szCs w:val="26"/>
              </w:rPr>
              <w:t>Là trang quản lý các loại sản phẩm có trong hệ thống của cửa hàng</w:t>
            </w:r>
          </w:p>
        </w:tc>
      </w:tr>
      <w:tr w:rsidR="00953917" w:rsidRPr="005C5642" w14:paraId="2DF5DB34" w14:textId="77777777" w:rsidTr="00953917">
        <w:tc>
          <w:tcPr>
            <w:tcW w:w="2070" w:type="dxa"/>
            <w:shd w:val="clear" w:color="auto" w:fill="auto"/>
            <w:tcMar>
              <w:top w:w="100" w:type="dxa"/>
              <w:left w:w="100" w:type="dxa"/>
              <w:bottom w:w="100" w:type="dxa"/>
              <w:right w:w="100" w:type="dxa"/>
            </w:tcMar>
          </w:tcPr>
          <w:p w14:paraId="4C8378A3" w14:textId="77777777" w:rsidR="00953917" w:rsidRPr="005C5642" w:rsidRDefault="00953917" w:rsidP="00953917">
            <w:pPr>
              <w:widowControl w:val="0"/>
              <w:spacing w:line="240" w:lineRule="auto"/>
              <w:rPr>
                <w:rFonts w:eastAsia="Times New Roman" w:cs="Times New Roman"/>
                <w:b/>
                <w:sz w:val="24"/>
                <w:szCs w:val="24"/>
              </w:rPr>
            </w:pPr>
            <w:r w:rsidRPr="005C5642">
              <w:rPr>
                <w:rFonts w:eastAsia="Times New Roman" w:cs="Times New Roman"/>
                <w:b/>
                <w:sz w:val="24"/>
                <w:szCs w:val="24"/>
              </w:rPr>
              <w:t>Sự kiện</w:t>
            </w:r>
          </w:p>
        </w:tc>
        <w:tc>
          <w:tcPr>
            <w:tcW w:w="6930" w:type="dxa"/>
            <w:shd w:val="clear" w:color="auto" w:fill="auto"/>
            <w:tcMar>
              <w:top w:w="100" w:type="dxa"/>
              <w:left w:w="100" w:type="dxa"/>
              <w:bottom w:w="100" w:type="dxa"/>
              <w:right w:w="100" w:type="dxa"/>
            </w:tcMar>
          </w:tcPr>
          <w:p w14:paraId="6AB7F318" w14:textId="77777777" w:rsidR="00953917" w:rsidRPr="005C5642" w:rsidRDefault="00953917" w:rsidP="00953917">
            <w:pPr>
              <w:rPr>
                <w:rFonts w:eastAsia="Times New Roman" w:cs="Times New Roman"/>
                <w:szCs w:val="26"/>
              </w:rPr>
            </w:pPr>
            <w:r w:rsidRPr="005C5642">
              <w:rPr>
                <w:rFonts w:eastAsia="Times New Roman" w:cs="Times New Roman"/>
                <w:szCs w:val="26"/>
              </w:rPr>
              <w:t>Người dùng có thể thực hiện thêm, xóa, sửa loại sản phẩm và tìm kiếm loại sản phẩm dựa theo các kí tự nhập trong tên của loại sản phẩm</w:t>
            </w:r>
          </w:p>
        </w:tc>
      </w:tr>
      <w:tr w:rsidR="00953917" w:rsidRPr="005C5642" w14:paraId="22A73E70" w14:textId="77777777" w:rsidTr="00953917">
        <w:tc>
          <w:tcPr>
            <w:tcW w:w="2070" w:type="dxa"/>
            <w:shd w:val="clear" w:color="auto" w:fill="auto"/>
            <w:tcMar>
              <w:top w:w="100" w:type="dxa"/>
              <w:left w:w="100" w:type="dxa"/>
              <w:bottom w:w="100" w:type="dxa"/>
              <w:right w:w="100" w:type="dxa"/>
            </w:tcMar>
          </w:tcPr>
          <w:p w14:paraId="4BE71A8E" w14:textId="77777777" w:rsidR="00953917" w:rsidRPr="005C5642" w:rsidRDefault="00953917" w:rsidP="00953917">
            <w:pPr>
              <w:widowControl w:val="0"/>
              <w:spacing w:line="240" w:lineRule="auto"/>
              <w:rPr>
                <w:rFonts w:eastAsia="Times New Roman" w:cs="Times New Roman"/>
                <w:b/>
                <w:sz w:val="24"/>
                <w:szCs w:val="24"/>
              </w:rPr>
            </w:pPr>
            <w:r w:rsidRPr="005C5642">
              <w:rPr>
                <w:rFonts w:eastAsia="Times New Roman" w:cs="Times New Roman"/>
                <w:b/>
                <w:sz w:val="24"/>
                <w:szCs w:val="24"/>
              </w:rPr>
              <w:t>Yêu cầu</w:t>
            </w:r>
          </w:p>
        </w:tc>
        <w:tc>
          <w:tcPr>
            <w:tcW w:w="6930" w:type="dxa"/>
            <w:shd w:val="clear" w:color="auto" w:fill="auto"/>
            <w:tcMar>
              <w:top w:w="100" w:type="dxa"/>
              <w:left w:w="100" w:type="dxa"/>
              <w:bottom w:w="100" w:type="dxa"/>
              <w:right w:w="100" w:type="dxa"/>
            </w:tcMar>
          </w:tcPr>
          <w:p w14:paraId="7BF28A0E" w14:textId="77777777" w:rsidR="00953917" w:rsidRPr="005C5642" w:rsidRDefault="00953917" w:rsidP="00953917">
            <w:pPr>
              <w:widowControl w:val="0"/>
              <w:spacing w:line="240" w:lineRule="auto"/>
              <w:rPr>
                <w:rFonts w:eastAsia="Times New Roman" w:cs="Times New Roman"/>
                <w:sz w:val="24"/>
                <w:szCs w:val="24"/>
              </w:rPr>
            </w:pPr>
            <w:r w:rsidRPr="005C5642">
              <w:rPr>
                <w:rFonts w:eastAsia="Times New Roman" w:cs="Times New Roman"/>
                <w:sz w:val="24"/>
                <w:szCs w:val="24"/>
              </w:rPr>
              <w:t>Đăng nhập quyền Admin</w:t>
            </w:r>
          </w:p>
        </w:tc>
      </w:tr>
      <w:tr w:rsidR="00953917" w:rsidRPr="005C5642" w14:paraId="788CC673" w14:textId="77777777" w:rsidTr="00953917">
        <w:tc>
          <w:tcPr>
            <w:tcW w:w="2070" w:type="dxa"/>
            <w:shd w:val="clear" w:color="auto" w:fill="auto"/>
            <w:tcMar>
              <w:top w:w="100" w:type="dxa"/>
              <w:left w:w="100" w:type="dxa"/>
              <w:bottom w:w="100" w:type="dxa"/>
              <w:right w:w="100" w:type="dxa"/>
            </w:tcMar>
          </w:tcPr>
          <w:p w14:paraId="05131234" w14:textId="77777777" w:rsidR="00953917" w:rsidRPr="005C5642" w:rsidRDefault="00953917" w:rsidP="00953917">
            <w:pPr>
              <w:widowControl w:val="0"/>
              <w:spacing w:line="240" w:lineRule="auto"/>
              <w:rPr>
                <w:rFonts w:eastAsia="Times New Roman" w:cs="Times New Roman"/>
                <w:b/>
                <w:sz w:val="24"/>
                <w:szCs w:val="24"/>
              </w:rPr>
            </w:pPr>
            <w:r w:rsidRPr="005C5642">
              <w:rPr>
                <w:rFonts w:eastAsia="Times New Roman" w:cs="Times New Roman"/>
                <w:b/>
                <w:sz w:val="24"/>
                <w:szCs w:val="24"/>
              </w:rPr>
              <w:t>Điều kiện</w:t>
            </w:r>
          </w:p>
        </w:tc>
        <w:tc>
          <w:tcPr>
            <w:tcW w:w="6930" w:type="dxa"/>
            <w:shd w:val="clear" w:color="auto" w:fill="auto"/>
            <w:tcMar>
              <w:top w:w="100" w:type="dxa"/>
              <w:left w:w="100" w:type="dxa"/>
              <w:bottom w:w="100" w:type="dxa"/>
              <w:right w:w="100" w:type="dxa"/>
            </w:tcMar>
          </w:tcPr>
          <w:p w14:paraId="47ADFB41" w14:textId="77777777" w:rsidR="00953917" w:rsidRPr="005C5642" w:rsidRDefault="00953917" w:rsidP="00953917">
            <w:pPr>
              <w:widowControl w:val="0"/>
              <w:spacing w:line="240" w:lineRule="auto"/>
              <w:rPr>
                <w:rFonts w:eastAsia="Times New Roman" w:cs="Times New Roman"/>
                <w:sz w:val="24"/>
                <w:szCs w:val="24"/>
              </w:rPr>
            </w:pPr>
            <w:r w:rsidRPr="005C5642">
              <w:rPr>
                <w:rFonts w:eastAsia="Times New Roman" w:cs="Times New Roman"/>
                <w:sz w:val="24"/>
                <w:szCs w:val="24"/>
              </w:rPr>
              <w:t>Người dùng muốn thực hiện hành động xóa, sửa, tìm kiếm phải có ít nhất 1 loại sản phẩm</w:t>
            </w:r>
          </w:p>
        </w:tc>
      </w:tr>
      <w:tr w:rsidR="00953917" w:rsidRPr="005C5642" w14:paraId="6A56584F" w14:textId="77777777" w:rsidTr="00953917">
        <w:tc>
          <w:tcPr>
            <w:tcW w:w="2070" w:type="dxa"/>
            <w:shd w:val="clear" w:color="auto" w:fill="auto"/>
            <w:tcMar>
              <w:top w:w="100" w:type="dxa"/>
              <w:left w:w="100" w:type="dxa"/>
              <w:bottom w:w="100" w:type="dxa"/>
              <w:right w:w="100" w:type="dxa"/>
            </w:tcMar>
          </w:tcPr>
          <w:p w14:paraId="4BA621D0" w14:textId="77777777" w:rsidR="00953917" w:rsidRPr="005C5642" w:rsidRDefault="00953917" w:rsidP="00953917">
            <w:pPr>
              <w:widowControl w:val="0"/>
              <w:spacing w:line="240" w:lineRule="auto"/>
              <w:rPr>
                <w:rFonts w:eastAsia="Times New Roman" w:cs="Times New Roman"/>
                <w:b/>
                <w:sz w:val="24"/>
                <w:szCs w:val="24"/>
              </w:rPr>
            </w:pPr>
            <w:r w:rsidRPr="005C5642">
              <w:rPr>
                <w:rFonts w:eastAsia="Times New Roman" w:cs="Times New Roman"/>
                <w:b/>
                <w:sz w:val="24"/>
                <w:szCs w:val="24"/>
              </w:rPr>
              <w:t>Mở rộng</w:t>
            </w:r>
          </w:p>
        </w:tc>
        <w:tc>
          <w:tcPr>
            <w:tcW w:w="6930" w:type="dxa"/>
            <w:shd w:val="clear" w:color="auto" w:fill="auto"/>
            <w:tcMar>
              <w:top w:w="100" w:type="dxa"/>
              <w:left w:w="100" w:type="dxa"/>
              <w:bottom w:w="100" w:type="dxa"/>
              <w:right w:w="100" w:type="dxa"/>
            </w:tcMar>
          </w:tcPr>
          <w:p w14:paraId="3F6C021A" w14:textId="77777777" w:rsidR="00953917" w:rsidRPr="005C5642" w:rsidRDefault="00953917" w:rsidP="00953917">
            <w:pPr>
              <w:widowControl w:val="0"/>
              <w:spacing w:line="240" w:lineRule="auto"/>
              <w:rPr>
                <w:rFonts w:eastAsia="Times New Roman" w:cs="Times New Roman"/>
                <w:sz w:val="24"/>
                <w:szCs w:val="24"/>
              </w:rPr>
            </w:pPr>
            <w:r w:rsidRPr="005C5642">
              <w:rPr>
                <w:rFonts w:eastAsia="Times New Roman" w:cs="Times New Roman"/>
                <w:sz w:val="24"/>
                <w:szCs w:val="24"/>
              </w:rPr>
              <w:t>Có nút refresh lại trang</w:t>
            </w:r>
          </w:p>
          <w:p w14:paraId="2D997B9C" w14:textId="77777777" w:rsidR="00953917" w:rsidRPr="005C5642" w:rsidRDefault="00953917" w:rsidP="00953917">
            <w:pPr>
              <w:widowControl w:val="0"/>
              <w:spacing w:line="240" w:lineRule="auto"/>
              <w:rPr>
                <w:rFonts w:eastAsia="Times New Roman" w:cs="Times New Roman"/>
                <w:sz w:val="24"/>
                <w:szCs w:val="24"/>
              </w:rPr>
            </w:pPr>
            <w:r w:rsidRPr="005C5642">
              <w:rPr>
                <w:rFonts w:eastAsia="Times New Roman" w:cs="Times New Roman"/>
                <w:sz w:val="24"/>
                <w:szCs w:val="24"/>
              </w:rPr>
              <w:t>Lọc để tìm kiếm</w:t>
            </w:r>
          </w:p>
          <w:p w14:paraId="7427D32E" w14:textId="77777777" w:rsidR="00953917" w:rsidRPr="005C5642" w:rsidRDefault="00953917" w:rsidP="00953917">
            <w:pPr>
              <w:widowControl w:val="0"/>
              <w:spacing w:line="240" w:lineRule="auto"/>
              <w:rPr>
                <w:rFonts w:eastAsia="Times New Roman" w:cs="Times New Roman"/>
                <w:sz w:val="24"/>
                <w:szCs w:val="24"/>
              </w:rPr>
            </w:pPr>
            <w:r w:rsidRPr="005C5642">
              <w:rPr>
                <w:rFonts w:eastAsia="Times New Roman" w:cs="Times New Roman"/>
                <w:sz w:val="24"/>
                <w:szCs w:val="24"/>
              </w:rPr>
              <w:t>In ra excel</w:t>
            </w:r>
          </w:p>
          <w:p w14:paraId="36DD7ECD" w14:textId="77777777" w:rsidR="00953917" w:rsidRPr="005C5642" w:rsidRDefault="00953917" w:rsidP="00953917">
            <w:pPr>
              <w:widowControl w:val="0"/>
              <w:spacing w:line="240" w:lineRule="auto"/>
              <w:rPr>
                <w:rFonts w:eastAsia="Times New Roman" w:cs="Times New Roman"/>
                <w:sz w:val="24"/>
                <w:szCs w:val="24"/>
              </w:rPr>
            </w:pPr>
            <w:r w:rsidRPr="005C5642">
              <w:rPr>
                <w:rFonts w:eastAsia="Times New Roman" w:cs="Times New Roman"/>
                <w:sz w:val="24"/>
                <w:szCs w:val="24"/>
              </w:rPr>
              <w:t>Phân trang</w:t>
            </w:r>
          </w:p>
        </w:tc>
      </w:tr>
    </w:tbl>
    <w:p w14:paraId="0D86C6BD" w14:textId="77777777" w:rsidR="00953917" w:rsidRPr="005C5642" w:rsidRDefault="00953917" w:rsidP="00953917">
      <w:pPr>
        <w:rPr>
          <w:rFonts w:eastAsia="Times New Roman" w:cs="Times New Roman"/>
          <w:szCs w:val="26"/>
        </w:rPr>
      </w:pPr>
      <w:bookmarkStart w:id="118" w:name="_mbcsgirfd78g" w:colFirst="0" w:colLast="0"/>
      <w:bookmarkEnd w:id="118"/>
    </w:p>
    <w:p w14:paraId="0682F3B1" w14:textId="1B7ED655" w:rsidR="00953917" w:rsidRPr="005C5642" w:rsidRDefault="00953917" w:rsidP="00953917">
      <w:pPr>
        <w:pStyle w:val="Heading5"/>
        <w:rPr>
          <w:rFonts w:ascii="Times New Roman" w:eastAsia="Times New Roman" w:hAnsi="Times New Roman" w:cs="Times New Roman"/>
          <w:b/>
        </w:rPr>
      </w:pPr>
      <w:bookmarkStart w:id="119" w:name="_tyjcwt" w:colFirst="0" w:colLast="0"/>
      <w:bookmarkStart w:id="120" w:name="_Toc180764057"/>
      <w:bookmarkEnd w:id="119"/>
      <w:r w:rsidRPr="005C5642">
        <w:rPr>
          <w:rFonts w:ascii="Times New Roman" w:eastAsia="Times New Roman" w:hAnsi="Times New Roman" w:cs="Times New Roman"/>
          <w:b/>
        </w:rPr>
        <w:lastRenderedPageBreak/>
        <w:t>3.1.3.1.2 Prototype:</w:t>
      </w:r>
      <w:bookmarkEnd w:id="120"/>
    </w:p>
    <w:p w14:paraId="68CB7529" w14:textId="0EB0F7D4" w:rsidR="00953917" w:rsidRDefault="00953917" w:rsidP="00953917">
      <w:pPr>
        <w:spacing w:line="240" w:lineRule="auto"/>
        <w:ind w:left="720"/>
        <w:rPr>
          <w:rFonts w:eastAsia="Times New Roman" w:cs="Times New Roman"/>
          <w:b/>
          <w:szCs w:val="26"/>
        </w:rPr>
      </w:pPr>
      <w:r w:rsidRPr="005C5642">
        <w:rPr>
          <w:rFonts w:eastAsia="Times New Roman" w:cs="Times New Roman"/>
          <w:b/>
          <w:szCs w:val="26"/>
        </w:rPr>
        <w:t> </w:t>
      </w:r>
      <w:r w:rsidR="00C07546" w:rsidRPr="00FE2B0F">
        <w:rPr>
          <w:rFonts w:cs="Times New Roman"/>
          <w:noProof/>
          <w:szCs w:val="26"/>
        </w:rPr>
        <w:drawing>
          <wp:inline distT="0" distB="0" distL="0" distR="0" wp14:anchorId="362046C0" wp14:editId="0F46F936">
            <wp:extent cx="5309946" cy="2377440"/>
            <wp:effectExtent l="0" t="0" r="5080" b="3810"/>
            <wp:docPr id="4271617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161723" name="Picture 1" descr="A screenshot of a computer&#10;&#10;Description automatically generated"/>
                    <pic:cNvPicPr/>
                  </pic:nvPicPr>
                  <pic:blipFill>
                    <a:blip r:embed="rId31"/>
                    <a:stretch>
                      <a:fillRect/>
                    </a:stretch>
                  </pic:blipFill>
                  <pic:spPr>
                    <a:xfrm>
                      <a:off x="0" y="0"/>
                      <a:ext cx="5349573" cy="2395182"/>
                    </a:xfrm>
                    <a:prstGeom prst="rect">
                      <a:avLst/>
                    </a:prstGeom>
                  </pic:spPr>
                </pic:pic>
              </a:graphicData>
            </a:graphic>
          </wp:inline>
        </w:drawing>
      </w:r>
    </w:p>
    <w:p w14:paraId="484EAE11" w14:textId="606EFB2E" w:rsidR="00C07546" w:rsidRPr="005C5642" w:rsidRDefault="00C07546" w:rsidP="00953917">
      <w:pPr>
        <w:spacing w:line="240" w:lineRule="auto"/>
        <w:ind w:left="720"/>
        <w:rPr>
          <w:rFonts w:eastAsia="Times New Roman" w:cs="Times New Roman"/>
          <w:b/>
          <w:szCs w:val="26"/>
        </w:rPr>
      </w:pPr>
      <w:r w:rsidRPr="00FE2B0F">
        <w:rPr>
          <w:rFonts w:cs="Times New Roman"/>
          <w:noProof/>
          <w:szCs w:val="26"/>
        </w:rPr>
        <w:drawing>
          <wp:inline distT="0" distB="0" distL="0" distR="0" wp14:anchorId="1CA6F9B1" wp14:editId="4CC5B6F1">
            <wp:extent cx="5359179" cy="2496185"/>
            <wp:effectExtent l="0" t="0" r="0" b="0"/>
            <wp:docPr id="20767723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772334" name="Picture 1" descr="A screenshot of a computer&#10;&#10;Description automatically generated"/>
                    <pic:cNvPicPr/>
                  </pic:nvPicPr>
                  <pic:blipFill>
                    <a:blip r:embed="rId32"/>
                    <a:stretch>
                      <a:fillRect/>
                    </a:stretch>
                  </pic:blipFill>
                  <pic:spPr>
                    <a:xfrm>
                      <a:off x="0" y="0"/>
                      <a:ext cx="5380840" cy="2506274"/>
                    </a:xfrm>
                    <a:prstGeom prst="rect">
                      <a:avLst/>
                    </a:prstGeom>
                  </pic:spPr>
                </pic:pic>
              </a:graphicData>
            </a:graphic>
          </wp:inline>
        </w:drawing>
      </w:r>
    </w:p>
    <w:p w14:paraId="605A9802" w14:textId="11E4F2AE" w:rsidR="00953917" w:rsidRPr="005C5642" w:rsidRDefault="000A5F92" w:rsidP="000A5F92">
      <w:pPr>
        <w:pStyle w:val="hinh"/>
        <w:rPr>
          <w:rFonts w:ascii="Times New Roman" w:hAnsi="Times New Roman" w:cs="Times New Roman"/>
          <w:szCs w:val="26"/>
        </w:rPr>
      </w:pPr>
      <w:bookmarkStart w:id="121" w:name="_Toc183172129"/>
      <w:r w:rsidRPr="005C5642">
        <w:rPr>
          <w:rFonts w:ascii="Times New Roman" w:hAnsi="Times New Roman" w:cs="Times New Roman"/>
          <w:szCs w:val="26"/>
        </w:rPr>
        <w:t>Hình 2.1</w:t>
      </w:r>
      <w:r w:rsidR="00953917" w:rsidRPr="005C5642">
        <w:rPr>
          <w:rFonts w:ascii="Times New Roman" w:hAnsi="Times New Roman" w:cs="Times New Roman"/>
          <w:szCs w:val="26"/>
        </w:rPr>
        <w:t xml:space="preserve">.1: Trang </w:t>
      </w:r>
      <w:bookmarkEnd w:id="121"/>
      <w:r w:rsidR="00C07546" w:rsidRPr="00FE2B0F">
        <w:rPr>
          <w:rFonts w:ascii="Times New Roman" w:hAnsi="Times New Roman" w:cs="Times New Roman"/>
          <w:szCs w:val="26"/>
        </w:rPr>
        <w:t>Màn hình hiển thị người dùng</w:t>
      </w:r>
    </w:p>
    <w:p w14:paraId="0E867712" w14:textId="3FC5EE05" w:rsidR="00953917" w:rsidRDefault="00C07546" w:rsidP="00953917">
      <w:pPr>
        <w:spacing w:line="240" w:lineRule="auto"/>
        <w:ind w:left="720"/>
        <w:jc w:val="center"/>
        <w:rPr>
          <w:rFonts w:eastAsia="Times New Roman" w:cs="Times New Roman"/>
          <w:b/>
          <w:szCs w:val="26"/>
        </w:rPr>
      </w:pPr>
      <w:r w:rsidRPr="00FE2B0F">
        <w:rPr>
          <w:rFonts w:cs="Times New Roman"/>
          <w:noProof/>
          <w:szCs w:val="26"/>
        </w:rPr>
        <w:drawing>
          <wp:inline distT="0" distB="0" distL="0" distR="0" wp14:anchorId="2748FDD3" wp14:editId="15D2C420">
            <wp:extent cx="5403850" cy="2667285"/>
            <wp:effectExtent l="0" t="0" r="6350" b="0"/>
            <wp:docPr id="15204019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401935" name="Picture 1" descr="A screenshot of a computer&#10;&#10;Description automatically generated"/>
                    <pic:cNvPicPr/>
                  </pic:nvPicPr>
                  <pic:blipFill>
                    <a:blip r:embed="rId33"/>
                    <a:stretch>
                      <a:fillRect/>
                    </a:stretch>
                  </pic:blipFill>
                  <pic:spPr>
                    <a:xfrm>
                      <a:off x="0" y="0"/>
                      <a:ext cx="5403850" cy="2667285"/>
                    </a:xfrm>
                    <a:prstGeom prst="rect">
                      <a:avLst/>
                    </a:prstGeom>
                  </pic:spPr>
                </pic:pic>
              </a:graphicData>
            </a:graphic>
          </wp:inline>
        </w:drawing>
      </w:r>
    </w:p>
    <w:p w14:paraId="7A63B9CB" w14:textId="3BC74DB2" w:rsidR="00C07546" w:rsidRPr="005C5642" w:rsidRDefault="00C07546" w:rsidP="00953917">
      <w:pPr>
        <w:spacing w:line="240" w:lineRule="auto"/>
        <w:ind w:left="720"/>
        <w:jc w:val="center"/>
        <w:rPr>
          <w:rFonts w:eastAsia="Times New Roman" w:cs="Times New Roman"/>
          <w:b/>
          <w:szCs w:val="26"/>
        </w:rPr>
      </w:pPr>
      <w:r w:rsidRPr="00FE2B0F">
        <w:rPr>
          <w:rFonts w:cs="Times New Roman"/>
          <w:noProof/>
          <w:szCs w:val="26"/>
        </w:rPr>
        <w:lastRenderedPageBreak/>
        <w:drawing>
          <wp:inline distT="0" distB="0" distL="0" distR="0" wp14:anchorId="67FC72FD" wp14:editId="4988EAD1">
            <wp:extent cx="5403850" cy="2767164"/>
            <wp:effectExtent l="0" t="0" r="6350" b="0"/>
            <wp:docPr id="1084411038"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411038" name="Picture 1" descr="A screenshot of a graph&#10;&#10;Description automatically generated"/>
                    <pic:cNvPicPr/>
                  </pic:nvPicPr>
                  <pic:blipFill>
                    <a:blip r:embed="rId34"/>
                    <a:stretch>
                      <a:fillRect/>
                    </a:stretch>
                  </pic:blipFill>
                  <pic:spPr>
                    <a:xfrm>
                      <a:off x="0" y="0"/>
                      <a:ext cx="5403850" cy="2767164"/>
                    </a:xfrm>
                    <a:prstGeom prst="rect">
                      <a:avLst/>
                    </a:prstGeom>
                  </pic:spPr>
                </pic:pic>
              </a:graphicData>
            </a:graphic>
          </wp:inline>
        </w:drawing>
      </w:r>
    </w:p>
    <w:p w14:paraId="5792A80F" w14:textId="56EC7508" w:rsidR="00953917" w:rsidRPr="005C5642" w:rsidRDefault="00953917" w:rsidP="000A5F92">
      <w:pPr>
        <w:pStyle w:val="hinh"/>
        <w:rPr>
          <w:rFonts w:ascii="Times New Roman" w:hAnsi="Times New Roman" w:cs="Times New Roman"/>
        </w:rPr>
      </w:pPr>
      <w:bookmarkStart w:id="122" w:name="_Toc183172130"/>
      <w:r w:rsidRPr="005C5642">
        <w:rPr>
          <w:rFonts w:ascii="Times New Roman" w:hAnsi="Times New Roman" w:cs="Times New Roman"/>
        </w:rPr>
        <w:t xml:space="preserve">Hình </w:t>
      </w:r>
      <w:r w:rsidR="000A5F92" w:rsidRPr="005C5642">
        <w:rPr>
          <w:rFonts w:ascii="Times New Roman" w:hAnsi="Times New Roman" w:cs="Times New Roman"/>
        </w:rPr>
        <w:t>2.</w:t>
      </w:r>
      <w:r w:rsidRPr="005C5642">
        <w:rPr>
          <w:rFonts w:ascii="Times New Roman" w:hAnsi="Times New Roman" w:cs="Times New Roman"/>
        </w:rPr>
        <w:t xml:space="preserve">1.2: Trang </w:t>
      </w:r>
      <w:bookmarkEnd w:id="122"/>
      <w:r w:rsidR="00C07546">
        <w:rPr>
          <w:rFonts w:ascii="Times New Roman" w:hAnsi="Times New Roman" w:cs="Times New Roman"/>
        </w:rPr>
        <w:t>doanh thu sản phẩm</w:t>
      </w:r>
    </w:p>
    <w:p w14:paraId="30461BF8" w14:textId="77777777" w:rsidR="00953917" w:rsidRPr="005C5642" w:rsidRDefault="00953917" w:rsidP="00953917">
      <w:pPr>
        <w:spacing w:line="240" w:lineRule="auto"/>
        <w:ind w:left="720"/>
        <w:jc w:val="center"/>
        <w:rPr>
          <w:rFonts w:eastAsia="Times New Roman" w:cs="Times New Roman"/>
          <w:b/>
          <w:szCs w:val="26"/>
        </w:rPr>
      </w:pPr>
    </w:p>
    <w:p w14:paraId="0CABCEBE" w14:textId="77777777" w:rsidR="00953917" w:rsidRPr="005C5642" w:rsidRDefault="00953917" w:rsidP="00953917">
      <w:pPr>
        <w:spacing w:line="240" w:lineRule="auto"/>
        <w:ind w:left="720"/>
        <w:jc w:val="center"/>
        <w:rPr>
          <w:rFonts w:eastAsia="Times New Roman" w:cs="Times New Roman"/>
          <w:b/>
          <w:szCs w:val="26"/>
        </w:rPr>
      </w:pPr>
    </w:p>
    <w:p w14:paraId="3626F3BD" w14:textId="77777777" w:rsidR="00953917" w:rsidRPr="005C5642" w:rsidRDefault="00953917" w:rsidP="00953917">
      <w:pPr>
        <w:spacing w:line="240" w:lineRule="auto"/>
        <w:ind w:left="720"/>
        <w:jc w:val="center"/>
        <w:rPr>
          <w:rFonts w:eastAsia="Times New Roman" w:cs="Times New Roman"/>
          <w:b/>
          <w:szCs w:val="26"/>
        </w:rPr>
      </w:pPr>
    </w:p>
    <w:p w14:paraId="0F6173A7" w14:textId="77777777" w:rsidR="00953917" w:rsidRPr="005C5642" w:rsidRDefault="00953917" w:rsidP="00953917">
      <w:pPr>
        <w:spacing w:line="240" w:lineRule="auto"/>
        <w:ind w:left="720"/>
        <w:jc w:val="center"/>
        <w:rPr>
          <w:rFonts w:eastAsia="Times New Roman" w:cs="Times New Roman"/>
          <w:b/>
          <w:szCs w:val="26"/>
        </w:rPr>
      </w:pPr>
    </w:p>
    <w:p w14:paraId="289E86EA" w14:textId="77777777" w:rsidR="00953917" w:rsidRPr="005C5642" w:rsidRDefault="00953917" w:rsidP="00953917">
      <w:pPr>
        <w:spacing w:line="240" w:lineRule="auto"/>
        <w:ind w:left="720"/>
        <w:jc w:val="center"/>
        <w:rPr>
          <w:rFonts w:eastAsia="Times New Roman" w:cs="Times New Roman"/>
          <w:b/>
          <w:szCs w:val="26"/>
        </w:rPr>
      </w:pPr>
    </w:p>
    <w:p w14:paraId="64AA9027" w14:textId="77777777" w:rsidR="00953917" w:rsidRPr="005C5642" w:rsidRDefault="00953917" w:rsidP="00953917">
      <w:pPr>
        <w:spacing w:line="240" w:lineRule="auto"/>
        <w:ind w:left="720"/>
        <w:jc w:val="center"/>
        <w:rPr>
          <w:rFonts w:eastAsia="Times New Roman" w:cs="Times New Roman"/>
          <w:b/>
          <w:szCs w:val="26"/>
        </w:rPr>
      </w:pPr>
    </w:p>
    <w:p w14:paraId="7E691D81" w14:textId="77777777" w:rsidR="00953917" w:rsidRPr="005C5642" w:rsidRDefault="00953917" w:rsidP="00953917">
      <w:pPr>
        <w:spacing w:line="240" w:lineRule="auto"/>
        <w:ind w:left="720"/>
        <w:jc w:val="center"/>
        <w:rPr>
          <w:rFonts w:eastAsia="Times New Roman" w:cs="Times New Roman"/>
          <w:b/>
          <w:szCs w:val="26"/>
        </w:rPr>
      </w:pPr>
    </w:p>
    <w:p w14:paraId="219DC8F0" w14:textId="77777777" w:rsidR="00953917" w:rsidRPr="005C5642" w:rsidRDefault="00953917" w:rsidP="00953917">
      <w:pPr>
        <w:spacing w:line="240" w:lineRule="auto"/>
        <w:ind w:left="720"/>
        <w:jc w:val="center"/>
        <w:rPr>
          <w:rFonts w:eastAsia="Times New Roman" w:cs="Times New Roman"/>
          <w:b/>
          <w:szCs w:val="26"/>
        </w:rPr>
      </w:pPr>
    </w:p>
    <w:p w14:paraId="3D326865" w14:textId="77777777" w:rsidR="00953917" w:rsidRPr="005C5642" w:rsidRDefault="00953917" w:rsidP="00953917">
      <w:pPr>
        <w:spacing w:line="240" w:lineRule="auto"/>
        <w:ind w:left="720"/>
        <w:jc w:val="center"/>
        <w:rPr>
          <w:rFonts w:eastAsia="Times New Roman" w:cs="Times New Roman"/>
          <w:b/>
          <w:szCs w:val="26"/>
        </w:rPr>
      </w:pPr>
    </w:p>
    <w:p w14:paraId="51DBAFED" w14:textId="77777777" w:rsidR="00953917" w:rsidRPr="005C5642" w:rsidRDefault="00953917" w:rsidP="00953917">
      <w:pPr>
        <w:spacing w:line="240" w:lineRule="auto"/>
        <w:ind w:left="720"/>
        <w:jc w:val="center"/>
        <w:rPr>
          <w:rFonts w:eastAsia="Times New Roman" w:cs="Times New Roman"/>
          <w:b/>
          <w:szCs w:val="26"/>
        </w:rPr>
      </w:pPr>
    </w:p>
    <w:p w14:paraId="73F8EAA4" w14:textId="77777777" w:rsidR="00953917" w:rsidRPr="005C5642" w:rsidRDefault="00953917" w:rsidP="00953917">
      <w:pPr>
        <w:spacing w:line="240" w:lineRule="auto"/>
        <w:ind w:left="720"/>
        <w:jc w:val="center"/>
        <w:rPr>
          <w:rFonts w:eastAsia="Times New Roman" w:cs="Times New Roman"/>
          <w:b/>
          <w:szCs w:val="26"/>
        </w:rPr>
      </w:pPr>
    </w:p>
    <w:p w14:paraId="2F4E83B9" w14:textId="77777777" w:rsidR="00953917" w:rsidRPr="005C5642" w:rsidRDefault="00953917" w:rsidP="00953917">
      <w:pPr>
        <w:spacing w:line="240" w:lineRule="auto"/>
        <w:ind w:left="720"/>
        <w:jc w:val="center"/>
        <w:rPr>
          <w:rFonts w:eastAsia="Times New Roman" w:cs="Times New Roman"/>
          <w:b/>
          <w:szCs w:val="26"/>
        </w:rPr>
      </w:pPr>
    </w:p>
    <w:p w14:paraId="72202AA5" w14:textId="77777777" w:rsidR="00953917" w:rsidRPr="005C5642" w:rsidRDefault="00953917" w:rsidP="00953917">
      <w:pPr>
        <w:spacing w:line="240" w:lineRule="auto"/>
        <w:ind w:left="720"/>
        <w:jc w:val="center"/>
        <w:rPr>
          <w:rFonts w:eastAsia="Times New Roman" w:cs="Times New Roman"/>
          <w:b/>
          <w:szCs w:val="26"/>
        </w:rPr>
      </w:pPr>
    </w:p>
    <w:p w14:paraId="5710DEFF" w14:textId="77777777" w:rsidR="00953917" w:rsidRPr="005C5642" w:rsidRDefault="00953917" w:rsidP="00953917">
      <w:pPr>
        <w:spacing w:line="240" w:lineRule="auto"/>
        <w:ind w:left="720"/>
        <w:jc w:val="center"/>
        <w:rPr>
          <w:rFonts w:eastAsia="Times New Roman" w:cs="Times New Roman"/>
          <w:b/>
          <w:szCs w:val="26"/>
        </w:rPr>
      </w:pPr>
    </w:p>
    <w:p w14:paraId="3D47BB92" w14:textId="77777777" w:rsidR="00953917" w:rsidRPr="005C5642" w:rsidRDefault="00953917" w:rsidP="00953917">
      <w:pPr>
        <w:spacing w:line="240" w:lineRule="auto"/>
        <w:ind w:left="720"/>
        <w:jc w:val="center"/>
        <w:rPr>
          <w:rFonts w:eastAsia="Times New Roman" w:cs="Times New Roman"/>
          <w:b/>
          <w:szCs w:val="26"/>
        </w:rPr>
      </w:pPr>
    </w:p>
    <w:p w14:paraId="03F3AF34" w14:textId="77777777" w:rsidR="00953917" w:rsidRPr="005C5642" w:rsidRDefault="00953917" w:rsidP="00953917">
      <w:pPr>
        <w:spacing w:line="240" w:lineRule="auto"/>
        <w:ind w:left="720"/>
        <w:jc w:val="center"/>
        <w:rPr>
          <w:rFonts w:eastAsia="Times New Roman" w:cs="Times New Roman"/>
          <w:b/>
          <w:szCs w:val="26"/>
        </w:rPr>
      </w:pPr>
    </w:p>
    <w:p w14:paraId="3695053B" w14:textId="28B0CE26" w:rsidR="00953917" w:rsidRPr="005C5642" w:rsidRDefault="00953917" w:rsidP="00953917">
      <w:pPr>
        <w:pStyle w:val="Heading4"/>
        <w:rPr>
          <w:rFonts w:ascii="Times New Roman" w:eastAsia="Times New Roman" w:hAnsi="Times New Roman" w:cs="Times New Roman"/>
          <w:b/>
          <w:szCs w:val="26"/>
        </w:rPr>
      </w:pPr>
      <w:bookmarkStart w:id="123" w:name="_5dzriqeze1kx" w:colFirst="0" w:colLast="0"/>
      <w:bookmarkStart w:id="124" w:name="_Toc180764058"/>
      <w:bookmarkStart w:id="125" w:name="_Toc183172195"/>
      <w:bookmarkEnd w:id="123"/>
      <w:r w:rsidRPr="005C5642">
        <w:rPr>
          <w:rFonts w:ascii="Times New Roman" w:eastAsia="Times New Roman" w:hAnsi="Times New Roman" w:cs="Times New Roman"/>
          <w:b/>
          <w:szCs w:val="26"/>
        </w:rPr>
        <w:t>3.1.3.2. Quản lý sản phẩm</w:t>
      </w:r>
      <w:bookmarkEnd w:id="124"/>
      <w:bookmarkEnd w:id="125"/>
    </w:p>
    <w:p w14:paraId="41449364" w14:textId="3BB57C01" w:rsidR="00953917" w:rsidRPr="005C5642" w:rsidRDefault="00953917" w:rsidP="00953917">
      <w:pPr>
        <w:pStyle w:val="Heading5"/>
        <w:rPr>
          <w:rFonts w:ascii="Times New Roman" w:hAnsi="Times New Roman" w:cs="Times New Roman"/>
          <w:szCs w:val="26"/>
        </w:rPr>
      </w:pPr>
      <w:bookmarkStart w:id="126" w:name="_2sxv6t2qkv9r" w:colFirst="0" w:colLast="0"/>
      <w:bookmarkStart w:id="127" w:name="_Toc180764059"/>
      <w:bookmarkEnd w:id="126"/>
      <w:r w:rsidRPr="005C5642">
        <w:rPr>
          <w:rFonts w:ascii="Times New Roman" w:eastAsia="Times New Roman" w:hAnsi="Times New Roman" w:cs="Times New Roman"/>
          <w:b/>
          <w:szCs w:val="26"/>
        </w:rPr>
        <w:t>3.1.3.2.1 WorkFlow:</w:t>
      </w:r>
      <w:bookmarkEnd w:id="127"/>
    </w:p>
    <w:tbl>
      <w:tblPr>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70"/>
        <w:gridCol w:w="6930"/>
      </w:tblGrid>
      <w:tr w:rsidR="00953917" w:rsidRPr="005C5642" w14:paraId="394BBA43" w14:textId="77777777" w:rsidTr="00953917">
        <w:tc>
          <w:tcPr>
            <w:tcW w:w="2070" w:type="dxa"/>
            <w:shd w:val="clear" w:color="auto" w:fill="auto"/>
            <w:tcMar>
              <w:top w:w="100" w:type="dxa"/>
              <w:left w:w="100" w:type="dxa"/>
              <w:bottom w:w="100" w:type="dxa"/>
              <w:right w:w="100" w:type="dxa"/>
            </w:tcMar>
          </w:tcPr>
          <w:p w14:paraId="7ED74196" w14:textId="77777777" w:rsidR="00953917" w:rsidRPr="005C5642" w:rsidRDefault="00953917" w:rsidP="00953917">
            <w:pPr>
              <w:widowControl w:val="0"/>
              <w:spacing w:line="240" w:lineRule="auto"/>
              <w:rPr>
                <w:rFonts w:eastAsia="Times New Roman" w:cs="Times New Roman"/>
                <w:b/>
                <w:sz w:val="24"/>
                <w:szCs w:val="24"/>
              </w:rPr>
            </w:pPr>
            <w:r w:rsidRPr="005C5642">
              <w:rPr>
                <w:rFonts w:eastAsia="Times New Roman" w:cs="Times New Roman"/>
                <w:b/>
                <w:sz w:val="24"/>
                <w:szCs w:val="24"/>
              </w:rPr>
              <w:t xml:space="preserve">Mã Use Case </w:t>
            </w:r>
          </w:p>
        </w:tc>
        <w:tc>
          <w:tcPr>
            <w:tcW w:w="6930" w:type="dxa"/>
            <w:shd w:val="clear" w:color="auto" w:fill="auto"/>
            <w:tcMar>
              <w:top w:w="100" w:type="dxa"/>
              <w:left w:w="100" w:type="dxa"/>
              <w:bottom w:w="100" w:type="dxa"/>
              <w:right w:w="100" w:type="dxa"/>
            </w:tcMar>
          </w:tcPr>
          <w:p w14:paraId="22FC04AA" w14:textId="77777777" w:rsidR="00953917" w:rsidRPr="005C5642" w:rsidRDefault="00953917" w:rsidP="00953917">
            <w:pPr>
              <w:widowControl w:val="0"/>
              <w:spacing w:line="240" w:lineRule="auto"/>
              <w:rPr>
                <w:rFonts w:eastAsia="Times New Roman" w:cs="Times New Roman"/>
                <w:sz w:val="24"/>
                <w:szCs w:val="24"/>
              </w:rPr>
            </w:pPr>
            <w:r w:rsidRPr="005C5642">
              <w:rPr>
                <w:rFonts w:eastAsia="Times New Roman" w:cs="Times New Roman"/>
                <w:sz w:val="24"/>
                <w:szCs w:val="24"/>
              </w:rPr>
              <w:t>2.1</w:t>
            </w:r>
          </w:p>
        </w:tc>
      </w:tr>
      <w:tr w:rsidR="00953917" w:rsidRPr="005C5642" w14:paraId="0CA2E580" w14:textId="77777777" w:rsidTr="00953917">
        <w:tc>
          <w:tcPr>
            <w:tcW w:w="2070" w:type="dxa"/>
            <w:shd w:val="clear" w:color="auto" w:fill="auto"/>
            <w:tcMar>
              <w:top w:w="100" w:type="dxa"/>
              <w:left w:w="100" w:type="dxa"/>
              <w:bottom w:w="100" w:type="dxa"/>
              <w:right w:w="100" w:type="dxa"/>
            </w:tcMar>
          </w:tcPr>
          <w:p w14:paraId="29356147" w14:textId="77777777" w:rsidR="00953917" w:rsidRPr="005C5642" w:rsidRDefault="00953917" w:rsidP="00953917">
            <w:pPr>
              <w:widowControl w:val="0"/>
              <w:spacing w:line="240" w:lineRule="auto"/>
              <w:rPr>
                <w:rFonts w:eastAsia="Times New Roman" w:cs="Times New Roman"/>
                <w:b/>
                <w:sz w:val="24"/>
                <w:szCs w:val="24"/>
              </w:rPr>
            </w:pPr>
            <w:r w:rsidRPr="005C5642">
              <w:rPr>
                <w:rFonts w:eastAsia="Times New Roman" w:cs="Times New Roman"/>
                <w:b/>
                <w:sz w:val="24"/>
                <w:szCs w:val="24"/>
              </w:rPr>
              <w:t>Tên Use Case</w:t>
            </w:r>
          </w:p>
        </w:tc>
        <w:tc>
          <w:tcPr>
            <w:tcW w:w="6930" w:type="dxa"/>
            <w:shd w:val="clear" w:color="auto" w:fill="auto"/>
            <w:tcMar>
              <w:top w:w="100" w:type="dxa"/>
              <w:left w:w="100" w:type="dxa"/>
              <w:bottom w:w="100" w:type="dxa"/>
              <w:right w:w="100" w:type="dxa"/>
            </w:tcMar>
          </w:tcPr>
          <w:p w14:paraId="7FE19876" w14:textId="77777777" w:rsidR="00953917" w:rsidRPr="005C5642" w:rsidRDefault="00953917" w:rsidP="00953917">
            <w:pPr>
              <w:widowControl w:val="0"/>
              <w:spacing w:line="240" w:lineRule="auto"/>
              <w:rPr>
                <w:rFonts w:eastAsia="Times New Roman" w:cs="Times New Roman"/>
                <w:sz w:val="24"/>
                <w:szCs w:val="24"/>
              </w:rPr>
            </w:pPr>
            <w:r w:rsidRPr="005C5642">
              <w:rPr>
                <w:rFonts w:eastAsia="Times New Roman" w:cs="Times New Roman"/>
                <w:sz w:val="24"/>
                <w:szCs w:val="24"/>
              </w:rPr>
              <w:t>Quản lý sản phẩm</w:t>
            </w:r>
          </w:p>
        </w:tc>
      </w:tr>
      <w:tr w:rsidR="00953917" w:rsidRPr="005C5642" w14:paraId="3D020E7A" w14:textId="77777777" w:rsidTr="00953917">
        <w:tc>
          <w:tcPr>
            <w:tcW w:w="2070" w:type="dxa"/>
            <w:shd w:val="clear" w:color="auto" w:fill="auto"/>
            <w:tcMar>
              <w:top w:w="100" w:type="dxa"/>
              <w:left w:w="100" w:type="dxa"/>
              <w:bottom w:w="100" w:type="dxa"/>
              <w:right w:w="100" w:type="dxa"/>
            </w:tcMar>
          </w:tcPr>
          <w:p w14:paraId="604B1213" w14:textId="77777777" w:rsidR="00953917" w:rsidRPr="005C5642" w:rsidRDefault="00953917" w:rsidP="00953917">
            <w:pPr>
              <w:widowControl w:val="0"/>
              <w:spacing w:line="240" w:lineRule="auto"/>
              <w:rPr>
                <w:rFonts w:eastAsia="Times New Roman" w:cs="Times New Roman"/>
                <w:b/>
                <w:sz w:val="24"/>
                <w:szCs w:val="24"/>
              </w:rPr>
            </w:pPr>
            <w:r w:rsidRPr="005C5642">
              <w:rPr>
                <w:rFonts w:eastAsia="Times New Roman" w:cs="Times New Roman"/>
                <w:b/>
                <w:sz w:val="24"/>
                <w:szCs w:val="24"/>
              </w:rPr>
              <w:t xml:space="preserve">Mô tả </w:t>
            </w:r>
          </w:p>
        </w:tc>
        <w:tc>
          <w:tcPr>
            <w:tcW w:w="6930" w:type="dxa"/>
            <w:shd w:val="clear" w:color="auto" w:fill="auto"/>
            <w:tcMar>
              <w:top w:w="100" w:type="dxa"/>
              <w:left w:w="100" w:type="dxa"/>
              <w:bottom w:w="100" w:type="dxa"/>
              <w:right w:w="100" w:type="dxa"/>
            </w:tcMar>
          </w:tcPr>
          <w:p w14:paraId="3B01540B" w14:textId="77777777" w:rsidR="00953917" w:rsidRPr="005C5642" w:rsidRDefault="00953917" w:rsidP="00953917">
            <w:pPr>
              <w:rPr>
                <w:rFonts w:eastAsia="Times New Roman" w:cs="Times New Roman"/>
                <w:sz w:val="24"/>
                <w:szCs w:val="24"/>
              </w:rPr>
            </w:pPr>
            <w:r w:rsidRPr="005C5642">
              <w:rPr>
                <w:rFonts w:eastAsia="Times New Roman" w:cs="Times New Roman"/>
                <w:szCs w:val="26"/>
              </w:rPr>
              <w:t>Là trang quản lý các thông tin của sản phẩm</w:t>
            </w:r>
          </w:p>
        </w:tc>
      </w:tr>
      <w:tr w:rsidR="00953917" w:rsidRPr="005C5642" w14:paraId="1FECFB93" w14:textId="77777777" w:rsidTr="00953917">
        <w:tc>
          <w:tcPr>
            <w:tcW w:w="2070" w:type="dxa"/>
            <w:shd w:val="clear" w:color="auto" w:fill="auto"/>
            <w:tcMar>
              <w:top w:w="100" w:type="dxa"/>
              <w:left w:w="100" w:type="dxa"/>
              <w:bottom w:w="100" w:type="dxa"/>
              <w:right w:w="100" w:type="dxa"/>
            </w:tcMar>
          </w:tcPr>
          <w:p w14:paraId="12F2280E" w14:textId="77777777" w:rsidR="00953917" w:rsidRPr="005C5642" w:rsidRDefault="00953917" w:rsidP="00953917">
            <w:pPr>
              <w:widowControl w:val="0"/>
              <w:spacing w:line="240" w:lineRule="auto"/>
              <w:rPr>
                <w:rFonts w:eastAsia="Times New Roman" w:cs="Times New Roman"/>
                <w:b/>
                <w:sz w:val="24"/>
                <w:szCs w:val="24"/>
              </w:rPr>
            </w:pPr>
            <w:r w:rsidRPr="005C5642">
              <w:rPr>
                <w:rFonts w:eastAsia="Times New Roman" w:cs="Times New Roman"/>
                <w:b/>
                <w:sz w:val="24"/>
                <w:szCs w:val="24"/>
              </w:rPr>
              <w:lastRenderedPageBreak/>
              <w:t>Sự kiện</w:t>
            </w:r>
          </w:p>
        </w:tc>
        <w:tc>
          <w:tcPr>
            <w:tcW w:w="6930" w:type="dxa"/>
            <w:shd w:val="clear" w:color="auto" w:fill="auto"/>
            <w:tcMar>
              <w:top w:w="100" w:type="dxa"/>
              <w:left w:w="100" w:type="dxa"/>
              <w:bottom w:w="100" w:type="dxa"/>
              <w:right w:w="100" w:type="dxa"/>
            </w:tcMar>
          </w:tcPr>
          <w:p w14:paraId="6EF74A5E" w14:textId="77777777" w:rsidR="00953917" w:rsidRPr="005C5642" w:rsidRDefault="00953917" w:rsidP="00953917">
            <w:pPr>
              <w:rPr>
                <w:rFonts w:eastAsia="Times New Roman" w:cs="Times New Roman"/>
                <w:szCs w:val="26"/>
              </w:rPr>
            </w:pPr>
            <w:r w:rsidRPr="005C5642">
              <w:rPr>
                <w:rFonts w:eastAsia="Times New Roman" w:cs="Times New Roman"/>
                <w:szCs w:val="26"/>
              </w:rPr>
              <w:t>Người dùng có thể thực hiện thêm, xóa, sửa sản phẩm và tìm kiếm sản phẩm dựa theo các kí tự nhập trong tên của sản phẩm.</w:t>
            </w:r>
          </w:p>
        </w:tc>
      </w:tr>
      <w:tr w:rsidR="00953917" w:rsidRPr="005C5642" w14:paraId="6C60B1DB" w14:textId="77777777" w:rsidTr="00953917">
        <w:tc>
          <w:tcPr>
            <w:tcW w:w="2070" w:type="dxa"/>
            <w:shd w:val="clear" w:color="auto" w:fill="auto"/>
            <w:tcMar>
              <w:top w:w="100" w:type="dxa"/>
              <w:left w:w="100" w:type="dxa"/>
              <w:bottom w:w="100" w:type="dxa"/>
              <w:right w:w="100" w:type="dxa"/>
            </w:tcMar>
          </w:tcPr>
          <w:p w14:paraId="617C00F4" w14:textId="77777777" w:rsidR="00953917" w:rsidRPr="005C5642" w:rsidRDefault="00953917" w:rsidP="00953917">
            <w:pPr>
              <w:widowControl w:val="0"/>
              <w:spacing w:line="240" w:lineRule="auto"/>
              <w:rPr>
                <w:rFonts w:eastAsia="Times New Roman" w:cs="Times New Roman"/>
                <w:b/>
                <w:sz w:val="24"/>
                <w:szCs w:val="24"/>
              </w:rPr>
            </w:pPr>
            <w:r w:rsidRPr="005C5642">
              <w:rPr>
                <w:rFonts w:eastAsia="Times New Roman" w:cs="Times New Roman"/>
                <w:b/>
                <w:sz w:val="24"/>
                <w:szCs w:val="24"/>
              </w:rPr>
              <w:t>Yêu cầu</w:t>
            </w:r>
          </w:p>
        </w:tc>
        <w:tc>
          <w:tcPr>
            <w:tcW w:w="6930" w:type="dxa"/>
            <w:shd w:val="clear" w:color="auto" w:fill="auto"/>
            <w:tcMar>
              <w:top w:w="100" w:type="dxa"/>
              <w:left w:w="100" w:type="dxa"/>
              <w:bottom w:w="100" w:type="dxa"/>
              <w:right w:w="100" w:type="dxa"/>
            </w:tcMar>
          </w:tcPr>
          <w:p w14:paraId="6D3D8693" w14:textId="77777777" w:rsidR="00953917" w:rsidRPr="005C5642" w:rsidRDefault="00953917" w:rsidP="00953917">
            <w:pPr>
              <w:widowControl w:val="0"/>
              <w:spacing w:line="240" w:lineRule="auto"/>
              <w:rPr>
                <w:rFonts w:eastAsia="Times New Roman" w:cs="Times New Roman"/>
                <w:sz w:val="24"/>
                <w:szCs w:val="24"/>
              </w:rPr>
            </w:pPr>
            <w:r w:rsidRPr="005C5642">
              <w:rPr>
                <w:rFonts w:eastAsia="Times New Roman" w:cs="Times New Roman"/>
                <w:sz w:val="24"/>
                <w:szCs w:val="24"/>
              </w:rPr>
              <w:t>Đăng nhập quyền Admin</w:t>
            </w:r>
          </w:p>
        </w:tc>
      </w:tr>
      <w:tr w:rsidR="00953917" w:rsidRPr="005C5642" w14:paraId="3E147F40" w14:textId="77777777" w:rsidTr="00953917">
        <w:tc>
          <w:tcPr>
            <w:tcW w:w="2070" w:type="dxa"/>
            <w:shd w:val="clear" w:color="auto" w:fill="auto"/>
            <w:tcMar>
              <w:top w:w="100" w:type="dxa"/>
              <w:left w:w="100" w:type="dxa"/>
              <w:bottom w:w="100" w:type="dxa"/>
              <w:right w:w="100" w:type="dxa"/>
            </w:tcMar>
          </w:tcPr>
          <w:p w14:paraId="54941385" w14:textId="77777777" w:rsidR="00953917" w:rsidRPr="005C5642" w:rsidRDefault="00953917" w:rsidP="00953917">
            <w:pPr>
              <w:widowControl w:val="0"/>
              <w:spacing w:line="240" w:lineRule="auto"/>
              <w:rPr>
                <w:rFonts w:eastAsia="Times New Roman" w:cs="Times New Roman"/>
                <w:b/>
                <w:sz w:val="24"/>
                <w:szCs w:val="24"/>
              </w:rPr>
            </w:pPr>
            <w:r w:rsidRPr="005C5642">
              <w:rPr>
                <w:rFonts w:eastAsia="Times New Roman" w:cs="Times New Roman"/>
                <w:b/>
                <w:sz w:val="24"/>
                <w:szCs w:val="24"/>
              </w:rPr>
              <w:t>Điều kiện</w:t>
            </w:r>
          </w:p>
        </w:tc>
        <w:tc>
          <w:tcPr>
            <w:tcW w:w="6930" w:type="dxa"/>
            <w:shd w:val="clear" w:color="auto" w:fill="auto"/>
            <w:tcMar>
              <w:top w:w="100" w:type="dxa"/>
              <w:left w:w="100" w:type="dxa"/>
              <w:bottom w:w="100" w:type="dxa"/>
              <w:right w:w="100" w:type="dxa"/>
            </w:tcMar>
          </w:tcPr>
          <w:p w14:paraId="4FBDC3FC" w14:textId="77777777" w:rsidR="00953917" w:rsidRPr="005C5642" w:rsidRDefault="00953917" w:rsidP="00953917">
            <w:pPr>
              <w:widowControl w:val="0"/>
              <w:spacing w:line="240" w:lineRule="auto"/>
              <w:rPr>
                <w:rFonts w:eastAsia="Times New Roman" w:cs="Times New Roman"/>
                <w:sz w:val="24"/>
                <w:szCs w:val="24"/>
              </w:rPr>
            </w:pPr>
            <w:r w:rsidRPr="005C5642">
              <w:rPr>
                <w:rFonts w:eastAsia="Times New Roman" w:cs="Times New Roman"/>
                <w:sz w:val="24"/>
                <w:szCs w:val="24"/>
              </w:rPr>
              <w:t>Người dùng muốn thực hiện hành động xóa, sửa, tìm kiếm phải có ít nhất 1 sản phẩm</w:t>
            </w:r>
          </w:p>
        </w:tc>
      </w:tr>
      <w:tr w:rsidR="00953917" w:rsidRPr="005C5642" w14:paraId="6C92AC4F" w14:textId="77777777" w:rsidTr="00953917">
        <w:tc>
          <w:tcPr>
            <w:tcW w:w="2070" w:type="dxa"/>
            <w:shd w:val="clear" w:color="auto" w:fill="auto"/>
            <w:tcMar>
              <w:top w:w="100" w:type="dxa"/>
              <w:left w:w="100" w:type="dxa"/>
              <w:bottom w:w="100" w:type="dxa"/>
              <w:right w:w="100" w:type="dxa"/>
            </w:tcMar>
          </w:tcPr>
          <w:p w14:paraId="336298E3" w14:textId="77777777" w:rsidR="00953917" w:rsidRPr="005C5642" w:rsidRDefault="00953917" w:rsidP="00953917">
            <w:pPr>
              <w:widowControl w:val="0"/>
              <w:spacing w:line="240" w:lineRule="auto"/>
              <w:rPr>
                <w:rFonts w:eastAsia="Times New Roman" w:cs="Times New Roman"/>
                <w:b/>
                <w:sz w:val="24"/>
                <w:szCs w:val="24"/>
              </w:rPr>
            </w:pPr>
            <w:r w:rsidRPr="005C5642">
              <w:rPr>
                <w:rFonts w:eastAsia="Times New Roman" w:cs="Times New Roman"/>
                <w:b/>
                <w:sz w:val="24"/>
                <w:szCs w:val="24"/>
              </w:rPr>
              <w:t>Mở rộng</w:t>
            </w:r>
          </w:p>
        </w:tc>
        <w:tc>
          <w:tcPr>
            <w:tcW w:w="6930" w:type="dxa"/>
            <w:shd w:val="clear" w:color="auto" w:fill="auto"/>
            <w:tcMar>
              <w:top w:w="100" w:type="dxa"/>
              <w:left w:w="100" w:type="dxa"/>
              <w:bottom w:w="100" w:type="dxa"/>
              <w:right w:w="100" w:type="dxa"/>
            </w:tcMar>
          </w:tcPr>
          <w:p w14:paraId="688FFFC0" w14:textId="77777777" w:rsidR="00953917" w:rsidRPr="005C5642" w:rsidRDefault="00953917" w:rsidP="00953917">
            <w:pPr>
              <w:widowControl w:val="0"/>
              <w:spacing w:line="240" w:lineRule="auto"/>
              <w:rPr>
                <w:rFonts w:eastAsia="Times New Roman" w:cs="Times New Roman"/>
                <w:sz w:val="24"/>
                <w:szCs w:val="24"/>
              </w:rPr>
            </w:pPr>
            <w:r w:rsidRPr="005C5642">
              <w:rPr>
                <w:rFonts w:eastAsia="Times New Roman" w:cs="Times New Roman"/>
                <w:sz w:val="24"/>
                <w:szCs w:val="24"/>
              </w:rPr>
              <w:t>Có nút refresh lại trang</w:t>
            </w:r>
          </w:p>
          <w:p w14:paraId="775346EF" w14:textId="77777777" w:rsidR="00953917" w:rsidRPr="005C5642" w:rsidRDefault="00953917" w:rsidP="00953917">
            <w:pPr>
              <w:widowControl w:val="0"/>
              <w:spacing w:line="240" w:lineRule="auto"/>
              <w:rPr>
                <w:rFonts w:eastAsia="Times New Roman" w:cs="Times New Roman"/>
                <w:sz w:val="24"/>
                <w:szCs w:val="24"/>
              </w:rPr>
            </w:pPr>
            <w:r w:rsidRPr="005C5642">
              <w:rPr>
                <w:rFonts w:eastAsia="Times New Roman" w:cs="Times New Roman"/>
                <w:sz w:val="24"/>
                <w:szCs w:val="24"/>
              </w:rPr>
              <w:t>Lọc để tìm kiếm</w:t>
            </w:r>
          </w:p>
          <w:p w14:paraId="50D52507" w14:textId="77777777" w:rsidR="00953917" w:rsidRPr="005C5642" w:rsidRDefault="00953917" w:rsidP="00953917">
            <w:pPr>
              <w:widowControl w:val="0"/>
              <w:spacing w:line="240" w:lineRule="auto"/>
              <w:rPr>
                <w:rFonts w:eastAsia="Times New Roman" w:cs="Times New Roman"/>
                <w:sz w:val="24"/>
                <w:szCs w:val="24"/>
              </w:rPr>
            </w:pPr>
            <w:r w:rsidRPr="005C5642">
              <w:rPr>
                <w:rFonts w:eastAsia="Times New Roman" w:cs="Times New Roman"/>
                <w:sz w:val="24"/>
                <w:szCs w:val="24"/>
              </w:rPr>
              <w:t>In ra excel</w:t>
            </w:r>
          </w:p>
          <w:p w14:paraId="1BFA4E18" w14:textId="77777777" w:rsidR="00953917" w:rsidRPr="005C5642" w:rsidRDefault="00953917" w:rsidP="00953917">
            <w:pPr>
              <w:widowControl w:val="0"/>
              <w:spacing w:line="240" w:lineRule="auto"/>
              <w:rPr>
                <w:rFonts w:eastAsia="Times New Roman" w:cs="Times New Roman"/>
                <w:sz w:val="24"/>
                <w:szCs w:val="24"/>
              </w:rPr>
            </w:pPr>
            <w:r w:rsidRPr="005C5642">
              <w:rPr>
                <w:rFonts w:eastAsia="Times New Roman" w:cs="Times New Roman"/>
                <w:sz w:val="24"/>
                <w:szCs w:val="24"/>
              </w:rPr>
              <w:t>Phân trang</w:t>
            </w:r>
          </w:p>
        </w:tc>
      </w:tr>
    </w:tbl>
    <w:p w14:paraId="51E93860" w14:textId="77777777" w:rsidR="00953917" w:rsidRPr="005C5642" w:rsidRDefault="00953917" w:rsidP="00953917">
      <w:pPr>
        <w:rPr>
          <w:rFonts w:eastAsia="Times New Roman" w:cs="Times New Roman"/>
          <w:szCs w:val="26"/>
        </w:rPr>
      </w:pPr>
      <w:bookmarkStart w:id="128" w:name="_ay7sxh7f5gzv" w:colFirst="0" w:colLast="0"/>
      <w:bookmarkEnd w:id="128"/>
    </w:p>
    <w:p w14:paraId="7B24A771" w14:textId="1B02768C" w:rsidR="00953917" w:rsidRPr="005C5642" w:rsidRDefault="00953917" w:rsidP="00953917">
      <w:pPr>
        <w:pStyle w:val="Heading5"/>
        <w:rPr>
          <w:rFonts w:ascii="Times New Roman" w:eastAsia="Times New Roman" w:hAnsi="Times New Roman" w:cs="Times New Roman"/>
          <w:b/>
        </w:rPr>
      </w:pPr>
      <w:bookmarkStart w:id="129" w:name="_499j4ppb1tj4" w:colFirst="0" w:colLast="0"/>
      <w:bookmarkStart w:id="130" w:name="_Toc180764060"/>
      <w:bookmarkEnd w:id="129"/>
      <w:r w:rsidRPr="005C5642">
        <w:rPr>
          <w:rFonts w:ascii="Times New Roman" w:eastAsia="Times New Roman" w:hAnsi="Times New Roman" w:cs="Times New Roman"/>
          <w:b/>
        </w:rPr>
        <w:t>3.1.3.2.2 Prototype:</w:t>
      </w:r>
      <w:bookmarkEnd w:id="130"/>
    </w:p>
    <w:p w14:paraId="4838A1D2" w14:textId="139BC289" w:rsidR="00953917" w:rsidRPr="005C5642" w:rsidRDefault="00533694" w:rsidP="00953917">
      <w:pPr>
        <w:jc w:val="center"/>
        <w:rPr>
          <w:rFonts w:cs="Times New Roman"/>
        </w:rPr>
      </w:pPr>
      <w:r w:rsidRPr="00FE2B0F">
        <w:rPr>
          <w:rFonts w:cs="Times New Roman"/>
          <w:noProof/>
          <w:szCs w:val="26"/>
        </w:rPr>
        <w:drawing>
          <wp:inline distT="0" distB="0" distL="0" distR="0" wp14:anchorId="5982C74D" wp14:editId="0924C465">
            <wp:extent cx="2669754" cy="4526573"/>
            <wp:effectExtent l="0" t="0" r="0" b="7620"/>
            <wp:docPr id="5803482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348240" name="Picture 1" descr="A screenshot of a computer&#10;&#10;Description automatically generated"/>
                    <pic:cNvPicPr/>
                  </pic:nvPicPr>
                  <pic:blipFill>
                    <a:blip r:embed="rId35"/>
                    <a:stretch>
                      <a:fillRect/>
                    </a:stretch>
                  </pic:blipFill>
                  <pic:spPr>
                    <a:xfrm>
                      <a:off x="0" y="0"/>
                      <a:ext cx="2675409" cy="4536162"/>
                    </a:xfrm>
                    <a:prstGeom prst="rect">
                      <a:avLst/>
                    </a:prstGeom>
                  </pic:spPr>
                </pic:pic>
              </a:graphicData>
            </a:graphic>
          </wp:inline>
        </w:drawing>
      </w:r>
    </w:p>
    <w:p w14:paraId="3FA4D439" w14:textId="23A3D350" w:rsidR="00953917" w:rsidRPr="005C5642" w:rsidRDefault="00953917" w:rsidP="000A5F92">
      <w:pPr>
        <w:pStyle w:val="hinh"/>
        <w:rPr>
          <w:rFonts w:ascii="Times New Roman" w:hAnsi="Times New Roman" w:cs="Times New Roman"/>
          <w:szCs w:val="26"/>
        </w:rPr>
      </w:pPr>
      <w:bookmarkStart w:id="131" w:name="_Toc183172131"/>
      <w:r w:rsidRPr="005C5642">
        <w:rPr>
          <w:rFonts w:ascii="Times New Roman" w:hAnsi="Times New Roman" w:cs="Times New Roman"/>
          <w:szCs w:val="26"/>
        </w:rPr>
        <w:t>Hình 2.1</w:t>
      </w:r>
      <w:r w:rsidR="000A5F92" w:rsidRPr="005C5642">
        <w:rPr>
          <w:rFonts w:ascii="Times New Roman" w:hAnsi="Times New Roman" w:cs="Times New Roman"/>
          <w:szCs w:val="26"/>
        </w:rPr>
        <w:t>.3</w:t>
      </w:r>
      <w:r w:rsidRPr="005C5642">
        <w:rPr>
          <w:rFonts w:ascii="Times New Roman" w:hAnsi="Times New Roman" w:cs="Times New Roman"/>
          <w:szCs w:val="26"/>
        </w:rPr>
        <w:t>: Trang sản phẩm của web</w:t>
      </w:r>
      <w:bookmarkEnd w:id="131"/>
    </w:p>
    <w:p w14:paraId="316E6DDE" w14:textId="1AF47A69" w:rsidR="00953917" w:rsidRPr="005C5642" w:rsidRDefault="00533694" w:rsidP="00953917">
      <w:pPr>
        <w:jc w:val="center"/>
        <w:rPr>
          <w:rFonts w:cs="Times New Roman"/>
        </w:rPr>
      </w:pPr>
      <w:r w:rsidRPr="00FE2B0F">
        <w:rPr>
          <w:rFonts w:cs="Times New Roman"/>
          <w:noProof/>
          <w:szCs w:val="26"/>
        </w:rPr>
        <w:lastRenderedPageBreak/>
        <w:drawing>
          <wp:inline distT="0" distB="0" distL="0" distR="0" wp14:anchorId="3008BD5A" wp14:editId="5A54E9CE">
            <wp:extent cx="2524477" cy="4553585"/>
            <wp:effectExtent l="0" t="0" r="9525" b="0"/>
            <wp:docPr id="8635892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589284" name="Picture 1" descr="A screenshot of a computer&#10;&#10;Description automatically generated"/>
                    <pic:cNvPicPr/>
                  </pic:nvPicPr>
                  <pic:blipFill>
                    <a:blip r:embed="rId36"/>
                    <a:stretch>
                      <a:fillRect/>
                    </a:stretch>
                  </pic:blipFill>
                  <pic:spPr>
                    <a:xfrm>
                      <a:off x="0" y="0"/>
                      <a:ext cx="2524477" cy="4553585"/>
                    </a:xfrm>
                    <a:prstGeom prst="rect">
                      <a:avLst/>
                    </a:prstGeom>
                  </pic:spPr>
                </pic:pic>
              </a:graphicData>
            </a:graphic>
          </wp:inline>
        </w:drawing>
      </w:r>
    </w:p>
    <w:p w14:paraId="7479AB59" w14:textId="1D6480E4" w:rsidR="00953917" w:rsidRPr="005C5642" w:rsidRDefault="00953917" w:rsidP="000A5F92">
      <w:pPr>
        <w:pStyle w:val="hinh"/>
        <w:rPr>
          <w:rFonts w:ascii="Times New Roman" w:hAnsi="Times New Roman" w:cs="Times New Roman"/>
        </w:rPr>
      </w:pPr>
      <w:bookmarkStart w:id="132" w:name="_Toc183172132"/>
      <w:r w:rsidRPr="005C5642">
        <w:rPr>
          <w:rFonts w:ascii="Times New Roman" w:hAnsi="Times New Roman" w:cs="Times New Roman"/>
        </w:rPr>
        <w:t>Hình 2</w:t>
      </w:r>
      <w:r w:rsidR="000A5F92" w:rsidRPr="005C5642">
        <w:rPr>
          <w:rFonts w:ascii="Times New Roman" w:hAnsi="Times New Roman" w:cs="Times New Roman"/>
        </w:rPr>
        <w:t>.1.4</w:t>
      </w:r>
      <w:r w:rsidRPr="005C5642">
        <w:rPr>
          <w:rFonts w:ascii="Times New Roman" w:hAnsi="Times New Roman" w:cs="Times New Roman"/>
        </w:rPr>
        <w:t xml:space="preserve">: Trang </w:t>
      </w:r>
      <w:bookmarkStart w:id="133" w:name="_fvis8j9rcliw" w:colFirst="0" w:colLast="0"/>
      <w:bookmarkEnd w:id="132"/>
      <w:bookmarkEnd w:id="133"/>
      <w:r w:rsidR="0002757A">
        <w:rPr>
          <w:rFonts w:ascii="Times New Roman" w:hAnsi="Times New Roman" w:cs="Times New Roman"/>
        </w:rPr>
        <w:t>chi tiết sản phẩm</w:t>
      </w:r>
    </w:p>
    <w:p w14:paraId="7AAF5D08" w14:textId="38022B57" w:rsidR="00953917" w:rsidRPr="005C5642" w:rsidRDefault="00953917" w:rsidP="00953917">
      <w:pPr>
        <w:pStyle w:val="Heading5"/>
        <w:rPr>
          <w:rFonts w:ascii="Times New Roman" w:hAnsi="Times New Roman" w:cs="Times New Roman"/>
        </w:rPr>
      </w:pPr>
      <w:bookmarkStart w:id="134" w:name="_ynydlvc5ak0y" w:colFirst="0" w:colLast="0"/>
      <w:bookmarkStart w:id="135" w:name="_Toc180764061"/>
      <w:bookmarkEnd w:id="134"/>
      <w:r w:rsidRPr="005C5642">
        <w:rPr>
          <w:rFonts w:ascii="Times New Roman" w:eastAsia="Times New Roman" w:hAnsi="Times New Roman" w:cs="Times New Roman"/>
          <w:b/>
        </w:rPr>
        <w:t>3.1.3.2.3 WorkFlow:</w:t>
      </w:r>
      <w:bookmarkEnd w:id="135"/>
    </w:p>
    <w:p w14:paraId="3490E4BB" w14:textId="77777777" w:rsidR="00953917" w:rsidRPr="005C5642" w:rsidRDefault="00953917" w:rsidP="00953917">
      <w:pPr>
        <w:rPr>
          <w:rFonts w:cs="Times New Roman"/>
        </w:rPr>
      </w:pPr>
    </w:p>
    <w:tbl>
      <w:tblPr>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70"/>
        <w:gridCol w:w="6930"/>
      </w:tblGrid>
      <w:tr w:rsidR="00953917" w:rsidRPr="005C5642" w14:paraId="2650B2C7" w14:textId="77777777" w:rsidTr="00953917">
        <w:tc>
          <w:tcPr>
            <w:tcW w:w="2070" w:type="dxa"/>
            <w:shd w:val="clear" w:color="auto" w:fill="auto"/>
            <w:tcMar>
              <w:top w:w="100" w:type="dxa"/>
              <w:left w:w="100" w:type="dxa"/>
              <w:bottom w:w="100" w:type="dxa"/>
              <w:right w:w="100" w:type="dxa"/>
            </w:tcMar>
          </w:tcPr>
          <w:p w14:paraId="35A3B845" w14:textId="77777777" w:rsidR="00953917" w:rsidRPr="005C5642" w:rsidRDefault="00953917" w:rsidP="00953917">
            <w:pPr>
              <w:widowControl w:val="0"/>
              <w:spacing w:line="240" w:lineRule="auto"/>
              <w:rPr>
                <w:rFonts w:eastAsia="Times New Roman" w:cs="Times New Roman"/>
                <w:b/>
                <w:sz w:val="24"/>
                <w:szCs w:val="24"/>
              </w:rPr>
            </w:pPr>
            <w:r w:rsidRPr="005C5642">
              <w:rPr>
                <w:rFonts w:eastAsia="Times New Roman" w:cs="Times New Roman"/>
                <w:b/>
                <w:sz w:val="24"/>
                <w:szCs w:val="24"/>
              </w:rPr>
              <w:t xml:space="preserve">Mã Use Case </w:t>
            </w:r>
          </w:p>
        </w:tc>
        <w:tc>
          <w:tcPr>
            <w:tcW w:w="6930" w:type="dxa"/>
            <w:shd w:val="clear" w:color="auto" w:fill="auto"/>
            <w:tcMar>
              <w:top w:w="100" w:type="dxa"/>
              <w:left w:w="100" w:type="dxa"/>
              <w:bottom w:w="100" w:type="dxa"/>
              <w:right w:w="100" w:type="dxa"/>
            </w:tcMar>
          </w:tcPr>
          <w:p w14:paraId="64E0FCD7" w14:textId="77777777" w:rsidR="00953917" w:rsidRPr="005C5642" w:rsidRDefault="00953917" w:rsidP="00953917">
            <w:pPr>
              <w:widowControl w:val="0"/>
              <w:spacing w:line="240" w:lineRule="auto"/>
              <w:rPr>
                <w:rFonts w:eastAsia="Times New Roman" w:cs="Times New Roman"/>
                <w:sz w:val="24"/>
                <w:szCs w:val="24"/>
              </w:rPr>
            </w:pPr>
            <w:r w:rsidRPr="005C5642">
              <w:rPr>
                <w:rFonts w:eastAsia="Times New Roman" w:cs="Times New Roman"/>
                <w:sz w:val="24"/>
                <w:szCs w:val="24"/>
              </w:rPr>
              <w:t>2.2</w:t>
            </w:r>
          </w:p>
        </w:tc>
      </w:tr>
      <w:tr w:rsidR="00953917" w:rsidRPr="005C5642" w14:paraId="2C7A79B3" w14:textId="77777777" w:rsidTr="00953917">
        <w:tc>
          <w:tcPr>
            <w:tcW w:w="2070" w:type="dxa"/>
            <w:shd w:val="clear" w:color="auto" w:fill="auto"/>
            <w:tcMar>
              <w:top w:w="100" w:type="dxa"/>
              <w:left w:w="100" w:type="dxa"/>
              <w:bottom w:w="100" w:type="dxa"/>
              <w:right w:w="100" w:type="dxa"/>
            </w:tcMar>
          </w:tcPr>
          <w:p w14:paraId="00E73AA3" w14:textId="77777777" w:rsidR="00953917" w:rsidRPr="005C5642" w:rsidRDefault="00953917" w:rsidP="00953917">
            <w:pPr>
              <w:widowControl w:val="0"/>
              <w:spacing w:line="240" w:lineRule="auto"/>
              <w:rPr>
                <w:rFonts w:eastAsia="Times New Roman" w:cs="Times New Roman"/>
                <w:b/>
                <w:sz w:val="24"/>
                <w:szCs w:val="24"/>
              </w:rPr>
            </w:pPr>
            <w:r w:rsidRPr="005C5642">
              <w:rPr>
                <w:rFonts w:eastAsia="Times New Roman" w:cs="Times New Roman"/>
                <w:b/>
                <w:sz w:val="24"/>
                <w:szCs w:val="24"/>
              </w:rPr>
              <w:t>Tên Use Case</w:t>
            </w:r>
          </w:p>
        </w:tc>
        <w:tc>
          <w:tcPr>
            <w:tcW w:w="6930" w:type="dxa"/>
            <w:shd w:val="clear" w:color="auto" w:fill="auto"/>
            <w:tcMar>
              <w:top w:w="100" w:type="dxa"/>
              <w:left w:w="100" w:type="dxa"/>
              <w:bottom w:w="100" w:type="dxa"/>
              <w:right w:w="100" w:type="dxa"/>
            </w:tcMar>
          </w:tcPr>
          <w:p w14:paraId="41C1377C" w14:textId="77777777" w:rsidR="00953917" w:rsidRPr="005C5642" w:rsidRDefault="00953917" w:rsidP="00953917">
            <w:pPr>
              <w:widowControl w:val="0"/>
              <w:spacing w:line="240" w:lineRule="auto"/>
              <w:rPr>
                <w:rFonts w:eastAsia="Times New Roman" w:cs="Times New Roman"/>
                <w:sz w:val="24"/>
                <w:szCs w:val="24"/>
              </w:rPr>
            </w:pPr>
            <w:r w:rsidRPr="005C5642">
              <w:rPr>
                <w:rFonts w:eastAsia="Times New Roman" w:cs="Times New Roman"/>
                <w:sz w:val="24"/>
                <w:szCs w:val="24"/>
              </w:rPr>
              <w:t>Quản lý thêm sản phẩm</w:t>
            </w:r>
          </w:p>
        </w:tc>
      </w:tr>
      <w:tr w:rsidR="00953917" w:rsidRPr="005C5642" w14:paraId="615F092A" w14:textId="77777777" w:rsidTr="00953917">
        <w:tc>
          <w:tcPr>
            <w:tcW w:w="2070" w:type="dxa"/>
            <w:shd w:val="clear" w:color="auto" w:fill="auto"/>
            <w:tcMar>
              <w:top w:w="100" w:type="dxa"/>
              <w:left w:w="100" w:type="dxa"/>
              <w:bottom w:w="100" w:type="dxa"/>
              <w:right w:w="100" w:type="dxa"/>
            </w:tcMar>
          </w:tcPr>
          <w:p w14:paraId="719B8B4F" w14:textId="77777777" w:rsidR="00953917" w:rsidRPr="005C5642" w:rsidRDefault="00953917" w:rsidP="00953917">
            <w:pPr>
              <w:widowControl w:val="0"/>
              <w:spacing w:line="240" w:lineRule="auto"/>
              <w:rPr>
                <w:rFonts w:eastAsia="Times New Roman" w:cs="Times New Roman"/>
                <w:b/>
                <w:sz w:val="24"/>
                <w:szCs w:val="24"/>
              </w:rPr>
            </w:pPr>
            <w:r w:rsidRPr="005C5642">
              <w:rPr>
                <w:rFonts w:eastAsia="Times New Roman" w:cs="Times New Roman"/>
                <w:b/>
                <w:sz w:val="24"/>
                <w:szCs w:val="24"/>
              </w:rPr>
              <w:t xml:space="preserve">Mô tả </w:t>
            </w:r>
          </w:p>
        </w:tc>
        <w:tc>
          <w:tcPr>
            <w:tcW w:w="6930" w:type="dxa"/>
            <w:shd w:val="clear" w:color="auto" w:fill="auto"/>
            <w:tcMar>
              <w:top w:w="100" w:type="dxa"/>
              <w:left w:w="100" w:type="dxa"/>
              <w:bottom w:w="100" w:type="dxa"/>
              <w:right w:w="100" w:type="dxa"/>
            </w:tcMar>
          </w:tcPr>
          <w:p w14:paraId="773C5A3F" w14:textId="77777777" w:rsidR="00953917" w:rsidRPr="005C5642" w:rsidRDefault="00953917" w:rsidP="00953917">
            <w:pPr>
              <w:rPr>
                <w:rFonts w:eastAsia="Times New Roman" w:cs="Times New Roman"/>
                <w:sz w:val="24"/>
                <w:szCs w:val="24"/>
              </w:rPr>
            </w:pPr>
            <w:r w:rsidRPr="005C5642">
              <w:rPr>
                <w:rFonts w:eastAsia="Times New Roman" w:cs="Times New Roman"/>
                <w:szCs w:val="26"/>
              </w:rPr>
              <w:t>Là trang quản lý thêm các thông tin của sản phẩm</w:t>
            </w:r>
          </w:p>
        </w:tc>
      </w:tr>
      <w:tr w:rsidR="00953917" w:rsidRPr="005C5642" w14:paraId="49FB54D7" w14:textId="77777777" w:rsidTr="00953917">
        <w:tc>
          <w:tcPr>
            <w:tcW w:w="2070" w:type="dxa"/>
            <w:shd w:val="clear" w:color="auto" w:fill="auto"/>
            <w:tcMar>
              <w:top w:w="100" w:type="dxa"/>
              <w:left w:w="100" w:type="dxa"/>
              <w:bottom w:w="100" w:type="dxa"/>
              <w:right w:w="100" w:type="dxa"/>
            </w:tcMar>
          </w:tcPr>
          <w:p w14:paraId="15EF67DA" w14:textId="77777777" w:rsidR="00953917" w:rsidRPr="005C5642" w:rsidRDefault="00953917" w:rsidP="00953917">
            <w:pPr>
              <w:widowControl w:val="0"/>
              <w:spacing w:line="240" w:lineRule="auto"/>
              <w:rPr>
                <w:rFonts w:eastAsia="Times New Roman" w:cs="Times New Roman"/>
                <w:b/>
                <w:sz w:val="24"/>
                <w:szCs w:val="24"/>
              </w:rPr>
            </w:pPr>
            <w:r w:rsidRPr="005C5642">
              <w:rPr>
                <w:rFonts w:eastAsia="Times New Roman" w:cs="Times New Roman"/>
                <w:b/>
                <w:sz w:val="24"/>
                <w:szCs w:val="24"/>
              </w:rPr>
              <w:t>Sự kiện</w:t>
            </w:r>
          </w:p>
        </w:tc>
        <w:tc>
          <w:tcPr>
            <w:tcW w:w="6930" w:type="dxa"/>
            <w:shd w:val="clear" w:color="auto" w:fill="auto"/>
            <w:tcMar>
              <w:top w:w="100" w:type="dxa"/>
              <w:left w:w="100" w:type="dxa"/>
              <w:bottom w:w="100" w:type="dxa"/>
              <w:right w:w="100" w:type="dxa"/>
            </w:tcMar>
          </w:tcPr>
          <w:p w14:paraId="1C6FD6A3" w14:textId="77777777" w:rsidR="00953917" w:rsidRPr="005C5642" w:rsidRDefault="00953917" w:rsidP="00953917">
            <w:pPr>
              <w:rPr>
                <w:rFonts w:eastAsia="Times New Roman" w:cs="Times New Roman"/>
                <w:szCs w:val="26"/>
              </w:rPr>
            </w:pPr>
            <w:r w:rsidRPr="005C5642">
              <w:rPr>
                <w:rFonts w:eastAsia="Times New Roman" w:cs="Times New Roman"/>
                <w:szCs w:val="26"/>
              </w:rPr>
              <w:t>Người dùng có thể thực hiện thêm sản phẩm gồm:</w:t>
            </w:r>
          </w:p>
          <w:p w14:paraId="0989E6C9" w14:textId="77777777" w:rsidR="00953917" w:rsidRPr="005C5642" w:rsidRDefault="00953917" w:rsidP="008F6EEE">
            <w:pPr>
              <w:numPr>
                <w:ilvl w:val="0"/>
                <w:numId w:val="17"/>
              </w:numPr>
              <w:spacing w:line="276" w:lineRule="auto"/>
              <w:jc w:val="left"/>
              <w:rPr>
                <w:rFonts w:eastAsia="Times New Roman" w:cs="Times New Roman"/>
                <w:szCs w:val="26"/>
              </w:rPr>
            </w:pPr>
            <w:r w:rsidRPr="005C5642">
              <w:rPr>
                <w:rFonts w:eastAsia="Times New Roman" w:cs="Times New Roman"/>
                <w:szCs w:val="26"/>
              </w:rPr>
              <w:t>Tên sản phẩm</w:t>
            </w:r>
          </w:p>
          <w:p w14:paraId="0A677002" w14:textId="77777777" w:rsidR="00953917" w:rsidRPr="005C5642" w:rsidRDefault="00953917" w:rsidP="008F6EEE">
            <w:pPr>
              <w:numPr>
                <w:ilvl w:val="0"/>
                <w:numId w:val="17"/>
              </w:numPr>
              <w:spacing w:line="276" w:lineRule="auto"/>
              <w:jc w:val="left"/>
              <w:rPr>
                <w:rFonts w:eastAsia="Times New Roman" w:cs="Times New Roman"/>
                <w:szCs w:val="26"/>
              </w:rPr>
            </w:pPr>
            <w:r w:rsidRPr="005C5642">
              <w:rPr>
                <w:rFonts w:eastAsia="Times New Roman" w:cs="Times New Roman"/>
                <w:szCs w:val="26"/>
              </w:rPr>
              <w:t>Loại sản phẩm</w:t>
            </w:r>
          </w:p>
          <w:p w14:paraId="3D40BF0A" w14:textId="77777777" w:rsidR="00953917" w:rsidRPr="005C5642" w:rsidRDefault="00953917" w:rsidP="008F6EEE">
            <w:pPr>
              <w:numPr>
                <w:ilvl w:val="0"/>
                <w:numId w:val="17"/>
              </w:numPr>
              <w:spacing w:line="276" w:lineRule="auto"/>
              <w:jc w:val="left"/>
              <w:rPr>
                <w:rFonts w:eastAsia="Times New Roman" w:cs="Times New Roman"/>
                <w:szCs w:val="26"/>
              </w:rPr>
            </w:pPr>
            <w:r w:rsidRPr="005C5642">
              <w:rPr>
                <w:rFonts w:eastAsia="Times New Roman" w:cs="Times New Roman"/>
                <w:szCs w:val="26"/>
              </w:rPr>
              <w:t>Số lượng</w:t>
            </w:r>
          </w:p>
          <w:p w14:paraId="77EDB2F4" w14:textId="77777777" w:rsidR="00953917" w:rsidRPr="005C5642" w:rsidRDefault="00953917" w:rsidP="008F6EEE">
            <w:pPr>
              <w:numPr>
                <w:ilvl w:val="0"/>
                <w:numId w:val="17"/>
              </w:numPr>
              <w:spacing w:line="276" w:lineRule="auto"/>
              <w:jc w:val="left"/>
              <w:rPr>
                <w:rFonts w:eastAsia="Times New Roman" w:cs="Times New Roman"/>
                <w:szCs w:val="26"/>
              </w:rPr>
            </w:pPr>
            <w:r w:rsidRPr="005C5642">
              <w:rPr>
                <w:rFonts w:eastAsia="Times New Roman" w:cs="Times New Roman"/>
                <w:szCs w:val="26"/>
              </w:rPr>
              <w:t>Giá bán</w:t>
            </w:r>
          </w:p>
          <w:p w14:paraId="74F7300D" w14:textId="77777777" w:rsidR="00953917" w:rsidRPr="005C5642" w:rsidRDefault="00953917" w:rsidP="008F6EEE">
            <w:pPr>
              <w:numPr>
                <w:ilvl w:val="0"/>
                <w:numId w:val="17"/>
              </w:numPr>
              <w:spacing w:line="276" w:lineRule="auto"/>
              <w:jc w:val="left"/>
              <w:rPr>
                <w:rFonts w:eastAsia="Times New Roman" w:cs="Times New Roman"/>
                <w:szCs w:val="26"/>
              </w:rPr>
            </w:pPr>
            <w:r w:rsidRPr="005C5642">
              <w:rPr>
                <w:rFonts w:eastAsia="Times New Roman" w:cs="Times New Roman"/>
                <w:szCs w:val="26"/>
              </w:rPr>
              <w:t>Ảnh bìa của sản phẩm</w:t>
            </w:r>
          </w:p>
        </w:tc>
      </w:tr>
      <w:tr w:rsidR="00953917" w:rsidRPr="005C5642" w14:paraId="5CAB9417" w14:textId="77777777" w:rsidTr="00953917">
        <w:tc>
          <w:tcPr>
            <w:tcW w:w="2070" w:type="dxa"/>
            <w:shd w:val="clear" w:color="auto" w:fill="auto"/>
            <w:tcMar>
              <w:top w:w="100" w:type="dxa"/>
              <w:left w:w="100" w:type="dxa"/>
              <w:bottom w:w="100" w:type="dxa"/>
              <w:right w:w="100" w:type="dxa"/>
            </w:tcMar>
          </w:tcPr>
          <w:p w14:paraId="49F28828" w14:textId="77777777" w:rsidR="00953917" w:rsidRPr="005C5642" w:rsidRDefault="00953917" w:rsidP="00953917">
            <w:pPr>
              <w:widowControl w:val="0"/>
              <w:spacing w:line="240" w:lineRule="auto"/>
              <w:rPr>
                <w:rFonts w:eastAsia="Times New Roman" w:cs="Times New Roman"/>
                <w:b/>
                <w:sz w:val="24"/>
                <w:szCs w:val="24"/>
              </w:rPr>
            </w:pPr>
            <w:r w:rsidRPr="005C5642">
              <w:rPr>
                <w:rFonts w:eastAsia="Times New Roman" w:cs="Times New Roman"/>
                <w:b/>
                <w:sz w:val="24"/>
                <w:szCs w:val="24"/>
              </w:rPr>
              <w:lastRenderedPageBreak/>
              <w:t>Yêu cầu</w:t>
            </w:r>
          </w:p>
        </w:tc>
        <w:tc>
          <w:tcPr>
            <w:tcW w:w="6930" w:type="dxa"/>
            <w:shd w:val="clear" w:color="auto" w:fill="auto"/>
            <w:tcMar>
              <w:top w:w="100" w:type="dxa"/>
              <w:left w:w="100" w:type="dxa"/>
              <w:bottom w:w="100" w:type="dxa"/>
              <w:right w:w="100" w:type="dxa"/>
            </w:tcMar>
          </w:tcPr>
          <w:p w14:paraId="785E4E61" w14:textId="77777777" w:rsidR="00953917" w:rsidRPr="005C5642" w:rsidRDefault="00953917" w:rsidP="00953917">
            <w:pPr>
              <w:widowControl w:val="0"/>
              <w:spacing w:line="240" w:lineRule="auto"/>
              <w:rPr>
                <w:rFonts w:eastAsia="Times New Roman" w:cs="Times New Roman"/>
                <w:sz w:val="24"/>
                <w:szCs w:val="24"/>
              </w:rPr>
            </w:pPr>
            <w:r w:rsidRPr="005C5642">
              <w:rPr>
                <w:rFonts w:eastAsia="Times New Roman" w:cs="Times New Roman"/>
                <w:sz w:val="24"/>
                <w:szCs w:val="24"/>
              </w:rPr>
              <w:t>Bấm nút thêm trên web</w:t>
            </w:r>
          </w:p>
          <w:p w14:paraId="54F1D600" w14:textId="77777777" w:rsidR="00953917" w:rsidRPr="005C5642" w:rsidRDefault="00953917" w:rsidP="00953917">
            <w:pPr>
              <w:widowControl w:val="0"/>
              <w:spacing w:line="240" w:lineRule="auto"/>
              <w:rPr>
                <w:rFonts w:eastAsia="Times New Roman" w:cs="Times New Roman"/>
                <w:sz w:val="24"/>
                <w:szCs w:val="24"/>
              </w:rPr>
            </w:pPr>
            <w:r w:rsidRPr="005C5642">
              <w:rPr>
                <w:rFonts w:eastAsia="Times New Roman" w:cs="Times New Roman"/>
                <w:sz w:val="24"/>
                <w:szCs w:val="24"/>
              </w:rPr>
              <w:t>Bấm icon dấu cộng trên mobile</w:t>
            </w:r>
          </w:p>
        </w:tc>
      </w:tr>
      <w:tr w:rsidR="00953917" w:rsidRPr="005C5642" w14:paraId="497480A9" w14:textId="77777777" w:rsidTr="00953917">
        <w:tc>
          <w:tcPr>
            <w:tcW w:w="2070" w:type="dxa"/>
            <w:shd w:val="clear" w:color="auto" w:fill="auto"/>
            <w:tcMar>
              <w:top w:w="100" w:type="dxa"/>
              <w:left w:w="100" w:type="dxa"/>
              <w:bottom w:w="100" w:type="dxa"/>
              <w:right w:w="100" w:type="dxa"/>
            </w:tcMar>
          </w:tcPr>
          <w:p w14:paraId="3D5D2B3E" w14:textId="77777777" w:rsidR="00953917" w:rsidRPr="005C5642" w:rsidRDefault="00953917" w:rsidP="00953917">
            <w:pPr>
              <w:widowControl w:val="0"/>
              <w:spacing w:line="240" w:lineRule="auto"/>
              <w:rPr>
                <w:rFonts w:eastAsia="Times New Roman" w:cs="Times New Roman"/>
                <w:b/>
                <w:sz w:val="24"/>
                <w:szCs w:val="24"/>
              </w:rPr>
            </w:pPr>
            <w:r w:rsidRPr="005C5642">
              <w:rPr>
                <w:rFonts w:eastAsia="Times New Roman" w:cs="Times New Roman"/>
                <w:b/>
                <w:sz w:val="24"/>
                <w:szCs w:val="24"/>
              </w:rPr>
              <w:t>Mở rộng</w:t>
            </w:r>
          </w:p>
        </w:tc>
        <w:tc>
          <w:tcPr>
            <w:tcW w:w="6930" w:type="dxa"/>
            <w:shd w:val="clear" w:color="auto" w:fill="auto"/>
            <w:tcMar>
              <w:top w:w="100" w:type="dxa"/>
              <w:left w:w="100" w:type="dxa"/>
              <w:bottom w:w="100" w:type="dxa"/>
              <w:right w:w="100" w:type="dxa"/>
            </w:tcMar>
          </w:tcPr>
          <w:p w14:paraId="3A50D126" w14:textId="77777777" w:rsidR="00953917" w:rsidRPr="005C5642" w:rsidRDefault="00953917" w:rsidP="00953917">
            <w:pPr>
              <w:widowControl w:val="0"/>
              <w:spacing w:line="240" w:lineRule="auto"/>
              <w:rPr>
                <w:rFonts w:eastAsia="Times New Roman" w:cs="Times New Roman"/>
                <w:sz w:val="24"/>
                <w:szCs w:val="24"/>
              </w:rPr>
            </w:pPr>
            <w:r w:rsidRPr="005C5642">
              <w:rPr>
                <w:rFonts w:eastAsia="Times New Roman" w:cs="Times New Roman"/>
                <w:sz w:val="24"/>
                <w:szCs w:val="24"/>
              </w:rPr>
              <w:t>Ảnh bìa có thể lấy từ máy hoặc online</w:t>
            </w:r>
          </w:p>
        </w:tc>
      </w:tr>
    </w:tbl>
    <w:p w14:paraId="1578B5C7" w14:textId="26E06CB2" w:rsidR="00953917" w:rsidRPr="005C5642" w:rsidRDefault="00953917" w:rsidP="00953917">
      <w:pPr>
        <w:pStyle w:val="Heading5"/>
        <w:rPr>
          <w:rFonts w:ascii="Times New Roman" w:eastAsia="Times New Roman" w:hAnsi="Times New Roman" w:cs="Times New Roman"/>
          <w:b/>
          <w:noProof/>
          <w:sz w:val="30"/>
          <w:szCs w:val="30"/>
        </w:rPr>
      </w:pPr>
      <w:bookmarkStart w:id="136" w:name="_9yhmfqju8x8t" w:colFirst="0" w:colLast="0"/>
      <w:bookmarkStart w:id="137" w:name="_Toc180764062"/>
      <w:bookmarkEnd w:id="136"/>
      <w:r w:rsidRPr="005C5642">
        <w:rPr>
          <w:rFonts w:ascii="Times New Roman" w:eastAsia="Times New Roman" w:hAnsi="Times New Roman" w:cs="Times New Roman"/>
          <w:b/>
        </w:rPr>
        <w:t>3.1.3.2.4 Prototype:</w:t>
      </w:r>
      <w:bookmarkStart w:id="138" w:name="_6q58st8btcp9" w:colFirst="0" w:colLast="0"/>
      <w:bookmarkEnd w:id="137"/>
      <w:bookmarkEnd w:id="138"/>
    </w:p>
    <w:p w14:paraId="52E259BA" w14:textId="12AD68E2" w:rsidR="00953917" w:rsidRPr="005C5642" w:rsidRDefault="0002757A" w:rsidP="00953917">
      <w:pPr>
        <w:jc w:val="center"/>
        <w:rPr>
          <w:rFonts w:eastAsia="Times New Roman" w:cs="Times New Roman"/>
          <w:b/>
          <w:szCs w:val="26"/>
        </w:rPr>
      </w:pPr>
      <w:r w:rsidRPr="00FE2B0F">
        <w:rPr>
          <w:rFonts w:cs="Times New Roman"/>
          <w:noProof/>
          <w:szCs w:val="26"/>
        </w:rPr>
        <w:drawing>
          <wp:inline distT="0" distB="0" distL="0" distR="0" wp14:anchorId="08CC44C0" wp14:editId="1F7634B9">
            <wp:extent cx="5309946" cy="2377440"/>
            <wp:effectExtent l="0" t="0" r="5080" b="3810"/>
            <wp:docPr id="15169648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161723" name="Picture 1" descr="A screenshot of a computer&#10;&#10;Description automatically generated"/>
                    <pic:cNvPicPr/>
                  </pic:nvPicPr>
                  <pic:blipFill>
                    <a:blip r:embed="rId31"/>
                    <a:stretch>
                      <a:fillRect/>
                    </a:stretch>
                  </pic:blipFill>
                  <pic:spPr>
                    <a:xfrm>
                      <a:off x="0" y="0"/>
                      <a:ext cx="5349573" cy="2395182"/>
                    </a:xfrm>
                    <a:prstGeom prst="rect">
                      <a:avLst/>
                    </a:prstGeom>
                  </pic:spPr>
                </pic:pic>
              </a:graphicData>
            </a:graphic>
          </wp:inline>
        </w:drawing>
      </w:r>
    </w:p>
    <w:p w14:paraId="50990485" w14:textId="788147D3" w:rsidR="00953917" w:rsidRPr="005C5642" w:rsidRDefault="00953917" w:rsidP="000A5F92">
      <w:pPr>
        <w:pStyle w:val="hinh"/>
        <w:rPr>
          <w:rFonts w:ascii="Times New Roman" w:hAnsi="Times New Roman" w:cs="Times New Roman"/>
        </w:rPr>
      </w:pPr>
      <w:bookmarkStart w:id="139" w:name="_Toc183172133"/>
      <w:r w:rsidRPr="005C5642">
        <w:rPr>
          <w:rFonts w:ascii="Times New Roman" w:hAnsi="Times New Roman" w:cs="Times New Roman"/>
        </w:rPr>
        <w:t>Hình 2</w:t>
      </w:r>
      <w:r w:rsidR="000A5F92" w:rsidRPr="005C5642">
        <w:rPr>
          <w:rFonts w:ascii="Times New Roman" w:hAnsi="Times New Roman" w:cs="Times New Roman"/>
        </w:rPr>
        <w:t>.1.5</w:t>
      </w:r>
      <w:r w:rsidRPr="005C5642">
        <w:rPr>
          <w:rFonts w:ascii="Times New Roman" w:hAnsi="Times New Roman" w:cs="Times New Roman"/>
        </w:rPr>
        <w:t xml:space="preserve">: Trang quản lý thêm sản phẩm của </w:t>
      </w:r>
      <w:bookmarkEnd w:id="139"/>
      <w:r w:rsidR="0002757A">
        <w:rPr>
          <w:rFonts w:ascii="Times New Roman" w:hAnsi="Times New Roman" w:cs="Times New Roman"/>
        </w:rPr>
        <w:t>Web</w:t>
      </w:r>
    </w:p>
    <w:p w14:paraId="194F34E4" w14:textId="03A5FFEC" w:rsidR="00953917" w:rsidRPr="005C5642" w:rsidRDefault="00533694" w:rsidP="00953917">
      <w:pPr>
        <w:jc w:val="center"/>
        <w:rPr>
          <w:rFonts w:cs="Times New Roman"/>
        </w:rPr>
      </w:pPr>
      <w:bookmarkStart w:id="140" w:name="_a3fqpsi03zy9" w:colFirst="0" w:colLast="0"/>
      <w:bookmarkEnd w:id="140"/>
      <w:r w:rsidRPr="00FE2B0F">
        <w:rPr>
          <w:rFonts w:cs="Times New Roman"/>
          <w:noProof/>
          <w:szCs w:val="26"/>
        </w:rPr>
        <w:drawing>
          <wp:inline distT="0" distB="0" distL="0" distR="0" wp14:anchorId="1257B4AA" wp14:editId="49BA8C83">
            <wp:extent cx="2232708" cy="3601329"/>
            <wp:effectExtent l="0" t="0" r="0" b="0"/>
            <wp:docPr id="16362786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514261" name="Picture 1" descr="A screenshot of a computer&#10;&#10;Description automatically generated"/>
                    <pic:cNvPicPr/>
                  </pic:nvPicPr>
                  <pic:blipFill>
                    <a:blip r:embed="rId37"/>
                    <a:stretch>
                      <a:fillRect/>
                    </a:stretch>
                  </pic:blipFill>
                  <pic:spPr>
                    <a:xfrm>
                      <a:off x="0" y="0"/>
                      <a:ext cx="2238072" cy="3609981"/>
                    </a:xfrm>
                    <a:prstGeom prst="rect">
                      <a:avLst/>
                    </a:prstGeom>
                  </pic:spPr>
                </pic:pic>
              </a:graphicData>
            </a:graphic>
          </wp:inline>
        </w:drawing>
      </w:r>
    </w:p>
    <w:p w14:paraId="0EACC8C0" w14:textId="3F516ABD" w:rsidR="00953917" w:rsidRPr="005C5642" w:rsidRDefault="000A5F92" w:rsidP="000A5F92">
      <w:pPr>
        <w:pStyle w:val="hinh"/>
        <w:rPr>
          <w:rFonts w:ascii="Times New Roman" w:hAnsi="Times New Roman" w:cs="Times New Roman"/>
        </w:rPr>
      </w:pPr>
      <w:bookmarkStart w:id="141" w:name="_Toc183172134"/>
      <w:r w:rsidRPr="005C5642">
        <w:rPr>
          <w:rFonts w:ascii="Times New Roman" w:hAnsi="Times New Roman" w:cs="Times New Roman"/>
        </w:rPr>
        <w:t>Hình 2.1.6</w:t>
      </w:r>
      <w:r w:rsidR="00953917" w:rsidRPr="005C5642">
        <w:rPr>
          <w:rFonts w:ascii="Times New Roman" w:hAnsi="Times New Roman" w:cs="Times New Roman"/>
        </w:rPr>
        <w:t>: Trang quản lý thêm sản phẩm của mobile</w:t>
      </w:r>
      <w:bookmarkEnd w:id="141"/>
    </w:p>
    <w:p w14:paraId="159E30E3" w14:textId="77777777" w:rsidR="00953917" w:rsidRPr="005C5642" w:rsidRDefault="00953917" w:rsidP="00953917">
      <w:pPr>
        <w:rPr>
          <w:rFonts w:cs="Times New Roman"/>
        </w:rPr>
      </w:pPr>
    </w:p>
    <w:p w14:paraId="70C644B6" w14:textId="77777777" w:rsidR="00953917" w:rsidRPr="005C5642" w:rsidRDefault="00953917" w:rsidP="00953917">
      <w:pPr>
        <w:rPr>
          <w:rFonts w:cs="Times New Roman"/>
        </w:rPr>
      </w:pPr>
    </w:p>
    <w:p w14:paraId="0146E891" w14:textId="2FF60619" w:rsidR="00953917" w:rsidRPr="005C5642" w:rsidRDefault="00953917" w:rsidP="00953917">
      <w:pPr>
        <w:pStyle w:val="Heading4"/>
        <w:rPr>
          <w:rFonts w:ascii="Times New Roman" w:eastAsia="Times New Roman" w:hAnsi="Times New Roman" w:cs="Times New Roman"/>
          <w:b/>
          <w:i w:val="0"/>
          <w:szCs w:val="26"/>
        </w:rPr>
      </w:pPr>
      <w:bookmarkStart w:id="142" w:name="_1gs3do76ggwz" w:colFirst="0" w:colLast="0"/>
      <w:bookmarkStart w:id="143" w:name="_Toc180764063"/>
      <w:bookmarkStart w:id="144" w:name="_Toc183172196"/>
      <w:bookmarkEnd w:id="142"/>
      <w:r w:rsidRPr="005C5642">
        <w:rPr>
          <w:rFonts w:ascii="Times New Roman" w:eastAsia="Times New Roman" w:hAnsi="Times New Roman" w:cs="Times New Roman"/>
          <w:b/>
          <w:i w:val="0"/>
          <w:szCs w:val="26"/>
        </w:rPr>
        <w:lastRenderedPageBreak/>
        <w:t>3.1.3.3. Quản lý khách hàng</w:t>
      </w:r>
      <w:bookmarkEnd w:id="143"/>
      <w:bookmarkEnd w:id="144"/>
    </w:p>
    <w:p w14:paraId="036158EB" w14:textId="2FC6EEA7" w:rsidR="00953917" w:rsidRPr="005C5642" w:rsidRDefault="00953917" w:rsidP="00953917">
      <w:pPr>
        <w:pStyle w:val="Heading5"/>
        <w:rPr>
          <w:rFonts w:ascii="Times New Roman" w:hAnsi="Times New Roman" w:cs="Times New Roman"/>
          <w:szCs w:val="26"/>
        </w:rPr>
      </w:pPr>
      <w:bookmarkStart w:id="145" w:name="_qh3corvlvj63" w:colFirst="0" w:colLast="0"/>
      <w:bookmarkStart w:id="146" w:name="_Toc180764064"/>
      <w:bookmarkEnd w:id="145"/>
      <w:r w:rsidRPr="005C5642">
        <w:rPr>
          <w:rFonts w:ascii="Times New Roman" w:eastAsia="Times New Roman" w:hAnsi="Times New Roman" w:cs="Times New Roman"/>
          <w:b/>
          <w:szCs w:val="26"/>
        </w:rPr>
        <w:t>3.1.3.3.1 WorkFlow:</w:t>
      </w:r>
      <w:bookmarkEnd w:id="146"/>
    </w:p>
    <w:tbl>
      <w:tblPr>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70"/>
        <w:gridCol w:w="6930"/>
      </w:tblGrid>
      <w:tr w:rsidR="00953917" w:rsidRPr="005C5642" w14:paraId="47702702" w14:textId="77777777" w:rsidTr="00953917">
        <w:tc>
          <w:tcPr>
            <w:tcW w:w="2070" w:type="dxa"/>
            <w:shd w:val="clear" w:color="auto" w:fill="auto"/>
            <w:tcMar>
              <w:top w:w="100" w:type="dxa"/>
              <w:left w:w="100" w:type="dxa"/>
              <w:bottom w:w="100" w:type="dxa"/>
              <w:right w:w="100" w:type="dxa"/>
            </w:tcMar>
          </w:tcPr>
          <w:p w14:paraId="489CCE6E" w14:textId="77777777" w:rsidR="00953917" w:rsidRPr="005C5642" w:rsidRDefault="00953917" w:rsidP="00953917">
            <w:pPr>
              <w:widowControl w:val="0"/>
              <w:spacing w:line="240" w:lineRule="auto"/>
              <w:rPr>
                <w:rFonts w:eastAsia="Times New Roman" w:cs="Times New Roman"/>
                <w:b/>
                <w:sz w:val="24"/>
                <w:szCs w:val="24"/>
              </w:rPr>
            </w:pPr>
            <w:r w:rsidRPr="005C5642">
              <w:rPr>
                <w:rFonts w:eastAsia="Times New Roman" w:cs="Times New Roman"/>
                <w:b/>
                <w:sz w:val="24"/>
                <w:szCs w:val="24"/>
              </w:rPr>
              <w:t xml:space="preserve">Mã Use Case </w:t>
            </w:r>
          </w:p>
        </w:tc>
        <w:tc>
          <w:tcPr>
            <w:tcW w:w="6930" w:type="dxa"/>
            <w:shd w:val="clear" w:color="auto" w:fill="auto"/>
            <w:tcMar>
              <w:top w:w="100" w:type="dxa"/>
              <w:left w:w="100" w:type="dxa"/>
              <w:bottom w:w="100" w:type="dxa"/>
              <w:right w:w="100" w:type="dxa"/>
            </w:tcMar>
          </w:tcPr>
          <w:p w14:paraId="42A823BF" w14:textId="77777777" w:rsidR="00953917" w:rsidRPr="005C5642" w:rsidRDefault="00953917" w:rsidP="00953917">
            <w:pPr>
              <w:widowControl w:val="0"/>
              <w:spacing w:line="240" w:lineRule="auto"/>
              <w:rPr>
                <w:rFonts w:eastAsia="Times New Roman" w:cs="Times New Roman"/>
                <w:sz w:val="24"/>
                <w:szCs w:val="24"/>
              </w:rPr>
            </w:pPr>
            <w:r w:rsidRPr="005C5642">
              <w:rPr>
                <w:rFonts w:eastAsia="Times New Roman" w:cs="Times New Roman"/>
                <w:sz w:val="24"/>
                <w:szCs w:val="24"/>
              </w:rPr>
              <w:t>3.1</w:t>
            </w:r>
          </w:p>
        </w:tc>
      </w:tr>
      <w:tr w:rsidR="00953917" w:rsidRPr="005C5642" w14:paraId="432EF3CB" w14:textId="77777777" w:rsidTr="00953917">
        <w:tc>
          <w:tcPr>
            <w:tcW w:w="2070" w:type="dxa"/>
            <w:shd w:val="clear" w:color="auto" w:fill="auto"/>
            <w:tcMar>
              <w:top w:w="100" w:type="dxa"/>
              <w:left w:w="100" w:type="dxa"/>
              <w:bottom w:w="100" w:type="dxa"/>
              <w:right w:w="100" w:type="dxa"/>
            </w:tcMar>
          </w:tcPr>
          <w:p w14:paraId="349562A6" w14:textId="77777777" w:rsidR="00953917" w:rsidRPr="005C5642" w:rsidRDefault="00953917" w:rsidP="00953917">
            <w:pPr>
              <w:widowControl w:val="0"/>
              <w:spacing w:line="240" w:lineRule="auto"/>
              <w:rPr>
                <w:rFonts w:eastAsia="Times New Roman" w:cs="Times New Roman"/>
                <w:b/>
                <w:sz w:val="24"/>
                <w:szCs w:val="24"/>
              </w:rPr>
            </w:pPr>
            <w:r w:rsidRPr="005C5642">
              <w:rPr>
                <w:rFonts w:eastAsia="Times New Roman" w:cs="Times New Roman"/>
                <w:b/>
                <w:sz w:val="24"/>
                <w:szCs w:val="24"/>
              </w:rPr>
              <w:t>Tên Use Case</w:t>
            </w:r>
          </w:p>
        </w:tc>
        <w:tc>
          <w:tcPr>
            <w:tcW w:w="6930" w:type="dxa"/>
            <w:shd w:val="clear" w:color="auto" w:fill="auto"/>
            <w:tcMar>
              <w:top w:w="100" w:type="dxa"/>
              <w:left w:w="100" w:type="dxa"/>
              <w:bottom w:w="100" w:type="dxa"/>
              <w:right w:w="100" w:type="dxa"/>
            </w:tcMar>
          </w:tcPr>
          <w:p w14:paraId="61F65BDC" w14:textId="77777777" w:rsidR="00953917" w:rsidRPr="005C5642" w:rsidRDefault="00953917" w:rsidP="00953917">
            <w:pPr>
              <w:widowControl w:val="0"/>
              <w:spacing w:line="240" w:lineRule="auto"/>
              <w:rPr>
                <w:rFonts w:eastAsia="Times New Roman" w:cs="Times New Roman"/>
                <w:sz w:val="24"/>
                <w:szCs w:val="24"/>
              </w:rPr>
            </w:pPr>
            <w:r w:rsidRPr="005C5642">
              <w:rPr>
                <w:rFonts w:eastAsia="Times New Roman" w:cs="Times New Roman"/>
                <w:sz w:val="24"/>
                <w:szCs w:val="24"/>
              </w:rPr>
              <w:t>Quản lý khách hàng</w:t>
            </w:r>
          </w:p>
        </w:tc>
      </w:tr>
      <w:tr w:rsidR="00953917" w:rsidRPr="005C5642" w14:paraId="70208AFC" w14:textId="77777777" w:rsidTr="00953917">
        <w:tc>
          <w:tcPr>
            <w:tcW w:w="2070" w:type="dxa"/>
            <w:shd w:val="clear" w:color="auto" w:fill="auto"/>
            <w:tcMar>
              <w:top w:w="100" w:type="dxa"/>
              <w:left w:w="100" w:type="dxa"/>
              <w:bottom w:w="100" w:type="dxa"/>
              <w:right w:w="100" w:type="dxa"/>
            </w:tcMar>
          </w:tcPr>
          <w:p w14:paraId="7B4B89A9" w14:textId="77777777" w:rsidR="00953917" w:rsidRPr="005C5642" w:rsidRDefault="00953917" w:rsidP="00953917">
            <w:pPr>
              <w:widowControl w:val="0"/>
              <w:spacing w:line="240" w:lineRule="auto"/>
              <w:rPr>
                <w:rFonts w:eastAsia="Times New Roman" w:cs="Times New Roman"/>
                <w:b/>
                <w:sz w:val="24"/>
                <w:szCs w:val="24"/>
              </w:rPr>
            </w:pPr>
            <w:r w:rsidRPr="005C5642">
              <w:rPr>
                <w:rFonts w:eastAsia="Times New Roman" w:cs="Times New Roman"/>
                <w:b/>
                <w:sz w:val="24"/>
                <w:szCs w:val="24"/>
              </w:rPr>
              <w:t xml:space="preserve">Mô tả </w:t>
            </w:r>
          </w:p>
        </w:tc>
        <w:tc>
          <w:tcPr>
            <w:tcW w:w="6930" w:type="dxa"/>
            <w:shd w:val="clear" w:color="auto" w:fill="auto"/>
            <w:tcMar>
              <w:top w:w="100" w:type="dxa"/>
              <w:left w:w="100" w:type="dxa"/>
              <w:bottom w:w="100" w:type="dxa"/>
              <w:right w:w="100" w:type="dxa"/>
            </w:tcMar>
          </w:tcPr>
          <w:p w14:paraId="1BED0D36" w14:textId="77777777" w:rsidR="00953917" w:rsidRPr="005C5642" w:rsidRDefault="00953917" w:rsidP="00953917">
            <w:pPr>
              <w:rPr>
                <w:rFonts w:eastAsia="Times New Roman" w:cs="Times New Roman"/>
                <w:sz w:val="24"/>
                <w:szCs w:val="24"/>
              </w:rPr>
            </w:pPr>
            <w:r w:rsidRPr="005C5642">
              <w:rPr>
                <w:rFonts w:eastAsia="Times New Roman" w:cs="Times New Roman"/>
                <w:szCs w:val="26"/>
              </w:rPr>
              <w:t>Là trang quản lý các thông tin của khách hàng</w:t>
            </w:r>
          </w:p>
        </w:tc>
      </w:tr>
      <w:tr w:rsidR="00953917" w:rsidRPr="005C5642" w14:paraId="1D3D2278" w14:textId="77777777" w:rsidTr="00953917">
        <w:tc>
          <w:tcPr>
            <w:tcW w:w="2070" w:type="dxa"/>
            <w:shd w:val="clear" w:color="auto" w:fill="auto"/>
            <w:tcMar>
              <w:top w:w="100" w:type="dxa"/>
              <w:left w:w="100" w:type="dxa"/>
              <w:bottom w:w="100" w:type="dxa"/>
              <w:right w:w="100" w:type="dxa"/>
            </w:tcMar>
          </w:tcPr>
          <w:p w14:paraId="2B80D27F" w14:textId="77777777" w:rsidR="00953917" w:rsidRPr="005C5642" w:rsidRDefault="00953917" w:rsidP="00953917">
            <w:pPr>
              <w:widowControl w:val="0"/>
              <w:spacing w:line="240" w:lineRule="auto"/>
              <w:rPr>
                <w:rFonts w:eastAsia="Times New Roman" w:cs="Times New Roman"/>
                <w:b/>
                <w:sz w:val="24"/>
                <w:szCs w:val="24"/>
              </w:rPr>
            </w:pPr>
            <w:r w:rsidRPr="005C5642">
              <w:rPr>
                <w:rFonts w:eastAsia="Times New Roman" w:cs="Times New Roman"/>
                <w:b/>
                <w:sz w:val="24"/>
                <w:szCs w:val="24"/>
              </w:rPr>
              <w:t>Sự kiện</w:t>
            </w:r>
          </w:p>
        </w:tc>
        <w:tc>
          <w:tcPr>
            <w:tcW w:w="6930" w:type="dxa"/>
            <w:shd w:val="clear" w:color="auto" w:fill="auto"/>
            <w:tcMar>
              <w:top w:w="100" w:type="dxa"/>
              <w:left w:w="100" w:type="dxa"/>
              <w:bottom w:w="100" w:type="dxa"/>
              <w:right w:w="100" w:type="dxa"/>
            </w:tcMar>
          </w:tcPr>
          <w:p w14:paraId="081809D0" w14:textId="77777777" w:rsidR="00953917" w:rsidRPr="005C5642" w:rsidRDefault="00953917" w:rsidP="00953917">
            <w:pPr>
              <w:rPr>
                <w:rFonts w:eastAsia="Times New Roman" w:cs="Times New Roman"/>
                <w:szCs w:val="26"/>
              </w:rPr>
            </w:pPr>
            <w:r w:rsidRPr="005C5642">
              <w:rPr>
                <w:rFonts w:eastAsia="Times New Roman" w:cs="Times New Roman"/>
                <w:szCs w:val="26"/>
              </w:rPr>
              <w:t>Người dùng có thể thực hiện thêm, xóa, sửa khách hàng và tìm kiếm khách hàng dựa theo các kí tự nhập trong tên của khách hàng</w:t>
            </w:r>
          </w:p>
        </w:tc>
      </w:tr>
      <w:tr w:rsidR="00953917" w:rsidRPr="005C5642" w14:paraId="13822B8A" w14:textId="77777777" w:rsidTr="00953917">
        <w:tc>
          <w:tcPr>
            <w:tcW w:w="2070" w:type="dxa"/>
            <w:shd w:val="clear" w:color="auto" w:fill="auto"/>
            <w:tcMar>
              <w:top w:w="100" w:type="dxa"/>
              <w:left w:w="100" w:type="dxa"/>
              <w:bottom w:w="100" w:type="dxa"/>
              <w:right w:w="100" w:type="dxa"/>
            </w:tcMar>
          </w:tcPr>
          <w:p w14:paraId="4D600805" w14:textId="77777777" w:rsidR="00953917" w:rsidRPr="005C5642" w:rsidRDefault="00953917" w:rsidP="00953917">
            <w:pPr>
              <w:widowControl w:val="0"/>
              <w:spacing w:line="240" w:lineRule="auto"/>
              <w:rPr>
                <w:rFonts w:eastAsia="Times New Roman" w:cs="Times New Roman"/>
                <w:b/>
                <w:sz w:val="24"/>
                <w:szCs w:val="24"/>
              </w:rPr>
            </w:pPr>
            <w:r w:rsidRPr="005C5642">
              <w:rPr>
                <w:rFonts w:eastAsia="Times New Roman" w:cs="Times New Roman"/>
                <w:b/>
                <w:sz w:val="24"/>
                <w:szCs w:val="24"/>
              </w:rPr>
              <w:t>Yêu cầu</w:t>
            </w:r>
          </w:p>
        </w:tc>
        <w:tc>
          <w:tcPr>
            <w:tcW w:w="6930" w:type="dxa"/>
            <w:shd w:val="clear" w:color="auto" w:fill="auto"/>
            <w:tcMar>
              <w:top w:w="100" w:type="dxa"/>
              <w:left w:w="100" w:type="dxa"/>
              <w:bottom w:w="100" w:type="dxa"/>
              <w:right w:w="100" w:type="dxa"/>
            </w:tcMar>
          </w:tcPr>
          <w:p w14:paraId="78208B05" w14:textId="77777777" w:rsidR="00953917" w:rsidRPr="005C5642" w:rsidRDefault="00953917" w:rsidP="00953917">
            <w:pPr>
              <w:widowControl w:val="0"/>
              <w:spacing w:line="240" w:lineRule="auto"/>
              <w:rPr>
                <w:rFonts w:eastAsia="Times New Roman" w:cs="Times New Roman"/>
                <w:sz w:val="24"/>
                <w:szCs w:val="24"/>
              </w:rPr>
            </w:pPr>
            <w:r w:rsidRPr="005C5642">
              <w:rPr>
                <w:rFonts w:eastAsia="Times New Roman" w:cs="Times New Roman"/>
                <w:sz w:val="24"/>
                <w:szCs w:val="24"/>
              </w:rPr>
              <w:t>Đăng nhập quyền Admin</w:t>
            </w:r>
          </w:p>
        </w:tc>
      </w:tr>
      <w:tr w:rsidR="00953917" w:rsidRPr="005C5642" w14:paraId="3AD853DF" w14:textId="77777777" w:rsidTr="00953917">
        <w:tc>
          <w:tcPr>
            <w:tcW w:w="2070" w:type="dxa"/>
            <w:shd w:val="clear" w:color="auto" w:fill="auto"/>
            <w:tcMar>
              <w:top w:w="100" w:type="dxa"/>
              <w:left w:w="100" w:type="dxa"/>
              <w:bottom w:w="100" w:type="dxa"/>
              <w:right w:w="100" w:type="dxa"/>
            </w:tcMar>
          </w:tcPr>
          <w:p w14:paraId="03CD1631" w14:textId="77777777" w:rsidR="00953917" w:rsidRPr="005C5642" w:rsidRDefault="00953917" w:rsidP="00953917">
            <w:pPr>
              <w:widowControl w:val="0"/>
              <w:spacing w:line="240" w:lineRule="auto"/>
              <w:rPr>
                <w:rFonts w:eastAsia="Times New Roman" w:cs="Times New Roman"/>
                <w:b/>
                <w:sz w:val="24"/>
                <w:szCs w:val="24"/>
              </w:rPr>
            </w:pPr>
            <w:r w:rsidRPr="005C5642">
              <w:rPr>
                <w:rFonts w:eastAsia="Times New Roman" w:cs="Times New Roman"/>
                <w:b/>
                <w:sz w:val="24"/>
                <w:szCs w:val="24"/>
              </w:rPr>
              <w:t>Điều kiện</w:t>
            </w:r>
          </w:p>
        </w:tc>
        <w:tc>
          <w:tcPr>
            <w:tcW w:w="6930" w:type="dxa"/>
            <w:shd w:val="clear" w:color="auto" w:fill="auto"/>
            <w:tcMar>
              <w:top w:w="100" w:type="dxa"/>
              <w:left w:w="100" w:type="dxa"/>
              <w:bottom w:w="100" w:type="dxa"/>
              <w:right w:w="100" w:type="dxa"/>
            </w:tcMar>
          </w:tcPr>
          <w:p w14:paraId="6DD90D18" w14:textId="77777777" w:rsidR="00953917" w:rsidRPr="005C5642" w:rsidRDefault="00953917" w:rsidP="00953917">
            <w:pPr>
              <w:widowControl w:val="0"/>
              <w:spacing w:line="240" w:lineRule="auto"/>
              <w:rPr>
                <w:rFonts w:eastAsia="Times New Roman" w:cs="Times New Roman"/>
                <w:sz w:val="24"/>
                <w:szCs w:val="24"/>
              </w:rPr>
            </w:pPr>
            <w:r w:rsidRPr="005C5642">
              <w:rPr>
                <w:rFonts w:eastAsia="Times New Roman" w:cs="Times New Roman"/>
                <w:sz w:val="24"/>
                <w:szCs w:val="24"/>
              </w:rPr>
              <w:t>Người dùng muốn thực hiện hành động xóa, sửa, tìm kiếm phải có ít nhất 1 khách hàng</w:t>
            </w:r>
          </w:p>
        </w:tc>
      </w:tr>
      <w:tr w:rsidR="00953917" w:rsidRPr="005C5642" w14:paraId="15A08F38" w14:textId="77777777" w:rsidTr="00953917">
        <w:tc>
          <w:tcPr>
            <w:tcW w:w="2070" w:type="dxa"/>
            <w:shd w:val="clear" w:color="auto" w:fill="auto"/>
            <w:tcMar>
              <w:top w:w="100" w:type="dxa"/>
              <w:left w:w="100" w:type="dxa"/>
              <w:bottom w:w="100" w:type="dxa"/>
              <w:right w:w="100" w:type="dxa"/>
            </w:tcMar>
          </w:tcPr>
          <w:p w14:paraId="1816591F" w14:textId="77777777" w:rsidR="00953917" w:rsidRPr="005C5642" w:rsidRDefault="00953917" w:rsidP="00953917">
            <w:pPr>
              <w:widowControl w:val="0"/>
              <w:spacing w:line="240" w:lineRule="auto"/>
              <w:rPr>
                <w:rFonts w:eastAsia="Times New Roman" w:cs="Times New Roman"/>
                <w:b/>
                <w:sz w:val="24"/>
                <w:szCs w:val="24"/>
              </w:rPr>
            </w:pPr>
            <w:r w:rsidRPr="005C5642">
              <w:rPr>
                <w:rFonts w:eastAsia="Times New Roman" w:cs="Times New Roman"/>
                <w:b/>
                <w:sz w:val="24"/>
                <w:szCs w:val="24"/>
              </w:rPr>
              <w:t>Mở rộng</w:t>
            </w:r>
          </w:p>
        </w:tc>
        <w:tc>
          <w:tcPr>
            <w:tcW w:w="6930" w:type="dxa"/>
            <w:shd w:val="clear" w:color="auto" w:fill="auto"/>
            <w:tcMar>
              <w:top w:w="100" w:type="dxa"/>
              <w:left w:w="100" w:type="dxa"/>
              <w:bottom w:w="100" w:type="dxa"/>
              <w:right w:w="100" w:type="dxa"/>
            </w:tcMar>
          </w:tcPr>
          <w:p w14:paraId="2C65BC33" w14:textId="77777777" w:rsidR="00953917" w:rsidRPr="005C5642" w:rsidRDefault="00953917" w:rsidP="00953917">
            <w:pPr>
              <w:widowControl w:val="0"/>
              <w:spacing w:line="240" w:lineRule="auto"/>
              <w:rPr>
                <w:rFonts w:eastAsia="Times New Roman" w:cs="Times New Roman"/>
                <w:sz w:val="24"/>
                <w:szCs w:val="24"/>
              </w:rPr>
            </w:pPr>
            <w:r w:rsidRPr="005C5642">
              <w:rPr>
                <w:rFonts w:eastAsia="Times New Roman" w:cs="Times New Roman"/>
                <w:sz w:val="24"/>
                <w:szCs w:val="24"/>
              </w:rPr>
              <w:t>Có nút refresh lại trang</w:t>
            </w:r>
          </w:p>
          <w:p w14:paraId="55F1C45F" w14:textId="77777777" w:rsidR="00953917" w:rsidRPr="005C5642" w:rsidRDefault="00953917" w:rsidP="00953917">
            <w:pPr>
              <w:widowControl w:val="0"/>
              <w:spacing w:line="240" w:lineRule="auto"/>
              <w:rPr>
                <w:rFonts w:eastAsia="Times New Roman" w:cs="Times New Roman"/>
                <w:sz w:val="24"/>
                <w:szCs w:val="24"/>
              </w:rPr>
            </w:pPr>
            <w:r w:rsidRPr="005C5642">
              <w:rPr>
                <w:rFonts w:eastAsia="Times New Roman" w:cs="Times New Roman"/>
                <w:sz w:val="24"/>
                <w:szCs w:val="24"/>
              </w:rPr>
              <w:t>Lọc để tìm kiếm</w:t>
            </w:r>
          </w:p>
          <w:p w14:paraId="3707542B" w14:textId="77777777" w:rsidR="00953917" w:rsidRPr="005C5642" w:rsidRDefault="00953917" w:rsidP="00953917">
            <w:pPr>
              <w:widowControl w:val="0"/>
              <w:spacing w:line="240" w:lineRule="auto"/>
              <w:rPr>
                <w:rFonts w:eastAsia="Times New Roman" w:cs="Times New Roman"/>
                <w:sz w:val="24"/>
                <w:szCs w:val="24"/>
              </w:rPr>
            </w:pPr>
            <w:r w:rsidRPr="005C5642">
              <w:rPr>
                <w:rFonts w:eastAsia="Times New Roman" w:cs="Times New Roman"/>
                <w:sz w:val="24"/>
                <w:szCs w:val="24"/>
              </w:rPr>
              <w:t>In ra excel</w:t>
            </w:r>
          </w:p>
          <w:p w14:paraId="2F34BF6D" w14:textId="77777777" w:rsidR="00953917" w:rsidRPr="005C5642" w:rsidRDefault="00953917" w:rsidP="00953917">
            <w:pPr>
              <w:widowControl w:val="0"/>
              <w:spacing w:line="240" w:lineRule="auto"/>
              <w:rPr>
                <w:rFonts w:eastAsia="Times New Roman" w:cs="Times New Roman"/>
                <w:sz w:val="24"/>
                <w:szCs w:val="24"/>
              </w:rPr>
            </w:pPr>
            <w:r w:rsidRPr="005C5642">
              <w:rPr>
                <w:rFonts w:eastAsia="Times New Roman" w:cs="Times New Roman"/>
                <w:sz w:val="24"/>
                <w:szCs w:val="24"/>
              </w:rPr>
              <w:t>Phân trang</w:t>
            </w:r>
          </w:p>
        </w:tc>
      </w:tr>
    </w:tbl>
    <w:p w14:paraId="4BA309EC" w14:textId="77777777" w:rsidR="00953917" w:rsidRPr="005C5642" w:rsidRDefault="00953917" w:rsidP="00953917">
      <w:pPr>
        <w:rPr>
          <w:rFonts w:eastAsia="Times New Roman" w:cs="Times New Roman"/>
          <w:szCs w:val="26"/>
        </w:rPr>
      </w:pPr>
      <w:bookmarkStart w:id="147" w:name="_ovds42nxjbkp" w:colFirst="0" w:colLast="0"/>
      <w:bookmarkEnd w:id="147"/>
    </w:p>
    <w:p w14:paraId="48C06D83" w14:textId="3F6EBDF1" w:rsidR="00953917" w:rsidRPr="005C5642" w:rsidRDefault="00953917" w:rsidP="00953917">
      <w:pPr>
        <w:pStyle w:val="Heading5"/>
        <w:rPr>
          <w:rFonts w:ascii="Times New Roman" w:eastAsia="Times New Roman" w:hAnsi="Times New Roman" w:cs="Times New Roman"/>
          <w:b/>
        </w:rPr>
      </w:pPr>
      <w:bookmarkStart w:id="148" w:name="_t6uu29q0cyua" w:colFirst="0" w:colLast="0"/>
      <w:bookmarkStart w:id="149" w:name="_Toc180764065"/>
      <w:bookmarkEnd w:id="148"/>
      <w:r w:rsidRPr="005C5642">
        <w:rPr>
          <w:rFonts w:ascii="Times New Roman" w:eastAsia="Times New Roman" w:hAnsi="Times New Roman" w:cs="Times New Roman"/>
          <w:b/>
        </w:rPr>
        <w:t>3.1.3.3.2 Prototype:</w:t>
      </w:r>
      <w:bookmarkEnd w:id="149"/>
    </w:p>
    <w:p w14:paraId="19361F12" w14:textId="166A0822" w:rsidR="00953917" w:rsidRPr="005C5642" w:rsidRDefault="00953917" w:rsidP="00953917">
      <w:pPr>
        <w:rPr>
          <w:rFonts w:cs="Times New Roman"/>
        </w:rPr>
      </w:pPr>
    </w:p>
    <w:p w14:paraId="4C52BF45" w14:textId="08E9F351" w:rsidR="00953917" w:rsidRDefault="000A5F92" w:rsidP="000A5F92">
      <w:pPr>
        <w:pStyle w:val="hinh"/>
        <w:rPr>
          <w:rFonts w:ascii="Times New Roman" w:hAnsi="Times New Roman" w:cs="Times New Roman"/>
        </w:rPr>
      </w:pPr>
      <w:bookmarkStart w:id="150" w:name="_Toc183172135"/>
      <w:r w:rsidRPr="005C5642">
        <w:rPr>
          <w:rFonts w:ascii="Times New Roman" w:hAnsi="Times New Roman" w:cs="Times New Roman"/>
        </w:rPr>
        <w:t>Hình 2.1.7</w:t>
      </w:r>
      <w:r w:rsidR="00953917" w:rsidRPr="005C5642">
        <w:rPr>
          <w:rFonts w:ascii="Times New Roman" w:hAnsi="Times New Roman" w:cs="Times New Roman"/>
        </w:rPr>
        <w:t>: Trang quản lý khách hàng của web</w:t>
      </w:r>
      <w:bookmarkEnd w:id="150"/>
    </w:p>
    <w:p w14:paraId="355DDF7A" w14:textId="3173C0E7" w:rsidR="00533694" w:rsidRPr="005C5642" w:rsidRDefault="00533694" w:rsidP="000A5F92">
      <w:pPr>
        <w:pStyle w:val="hinh"/>
        <w:rPr>
          <w:rFonts w:ascii="Times New Roman" w:hAnsi="Times New Roman" w:cs="Times New Roman"/>
        </w:rPr>
      </w:pPr>
      <w:r w:rsidRPr="00FE2B0F">
        <w:rPr>
          <w:rFonts w:ascii="Times New Roman" w:hAnsi="Times New Roman" w:cs="Times New Roman"/>
          <w:noProof/>
          <w:szCs w:val="26"/>
        </w:rPr>
        <w:drawing>
          <wp:inline distT="0" distB="0" distL="0" distR="0" wp14:anchorId="40BC3C8D" wp14:editId="590CB815">
            <wp:extent cx="5403850" cy="2035104"/>
            <wp:effectExtent l="0" t="0" r="6350" b="3810"/>
            <wp:docPr id="428391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391691" name=""/>
                    <pic:cNvPicPr/>
                  </pic:nvPicPr>
                  <pic:blipFill>
                    <a:blip r:embed="rId38"/>
                    <a:stretch>
                      <a:fillRect/>
                    </a:stretch>
                  </pic:blipFill>
                  <pic:spPr>
                    <a:xfrm>
                      <a:off x="0" y="0"/>
                      <a:ext cx="5403850" cy="2035104"/>
                    </a:xfrm>
                    <a:prstGeom prst="rect">
                      <a:avLst/>
                    </a:prstGeom>
                  </pic:spPr>
                </pic:pic>
              </a:graphicData>
            </a:graphic>
          </wp:inline>
        </w:drawing>
      </w:r>
    </w:p>
    <w:p w14:paraId="1D8089B8" w14:textId="77777777" w:rsidR="00953917" w:rsidRPr="005C5642" w:rsidRDefault="00953917" w:rsidP="00953917">
      <w:pPr>
        <w:rPr>
          <w:rFonts w:cs="Times New Roman"/>
        </w:rPr>
      </w:pPr>
    </w:p>
    <w:p w14:paraId="67300E8A" w14:textId="3A2CCCB2" w:rsidR="00953917" w:rsidRPr="005C5642" w:rsidRDefault="00953917" w:rsidP="00953917">
      <w:pPr>
        <w:jc w:val="center"/>
        <w:rPr>
          <w:rFonts w:cs="Times New Roman"/>
        </w:rPr>
      </w:pPr>
    </w:p>
    <w:p w14:paraId="39AAB4E7" w14:textId="1F14FE00" w:rsidR="00953917" w:rsidRPr="005C5642" w:rsidRDefault="000A5F92" w:rsidP="00533694">
      <w:pPr>
        <w:pStyle w:val="hinh"/>
        <w:rPr>
          <w:rFonts w:ascii="Times New Roman" w:hAnsi="Times New Roman" w:cs="Times New Roman"/>
        </w:rPr>
      </w:pPr>
      <w:bookmarkStart w:id="151" w:name="_Toc183172136"/>
      <w:r w:rsidRPr="005C5642">
        <w:rPr>
          <w:rFonts w:ascii="Times New Roman" w:hAnsi="Times New Roman" w:cs="Times New Roman"/>
        </w:rPr>
        <w:t>Hình 2.1.8</w:t>
      </w:r>
      <w:r w:rsidR="00953917" w:rsidRPr="005C5642">
        <w:rPr>
          <w:rFonts w:ascii="Times New Roman" w:hAnsi="Times New Roman" w:cs="Times New Roman"/>
        </w:rPr>
        <w:t xml:space="preserve">: Trang quản lý khách hàng </w:t>
      </w:r>
      <w:bookmarkEnd w:id="151"/>
      <w:r w:rsidR="00533694">
        <w:rPr>
          <w:rFonts w:ascii="Times New Roman" w:hAnsi="Times New Roman" w:cs="Times New Roman"/>
        </w:rPr>
        <w:t>(thêm)</w:t>
      </w:r>
    </w:p>
    <w:p w14:paraId="64EAC38E" w14:textId="73CA9AC1" w:rsidR="00953917" w:rsidRPr="005C5642" w:rsidRDefault="00953917" w:rsidP="00953917">
      <w:pPr>
        <w:pStyle w:val="Heading4"/>
        <w:rPr>
          <w:rFonts w:ascii="Times New Roman" w:eastAsia="Times New Roman" w:hAnsi="Times New Roman" w:cs="Times New Roman"/>
          <w:b/>
          <w:i w:val="0"/>
          <w:szCs w:val="26"/>
        </w:rPr>
      </w:pPr>
      <w:bookmarkStart w:id="152" w:name="_f6n65rrxcjgz" w:colFirst="0" w:colLast="0"/>
      <w:bookmarkStart w:id="153" w:name="_Toc180764066"/>
      <w:bookmarkStart w:id="154" w:name="_Toc183172197"/>
      <w:bookmarkEnd w:id="152"/>
      <w:r w:rsidRPr="005C5642">
        <w:rPr>
          <w:rFonts w:ascii="Times New Roman" w:eastAsia="Times New Roman" w:hAnsi="Times New Roman" w:cs="Times New Roman"/>
          <w:b/>
          <w:i w:val="0"/>
          <w:szCs w:val="26"/>
        </w:rPr>
        <w:lastRenderedPageBreak/>
        <w:t>3.1.3.4. Quản lý hóa đơn</w:t>
      </w:r>
      <w:bookmarkEnd w:id="153"/>
      <w:bookmarkEnd w:id="154"/>
    </w:p>
    <w:p w14:paraId="135FB783" w14:textId="76AD97FB" w:rsidR="00953917" w:rsidRPr="005C5642" w:rsidRDefault="000A5F92" w:rsidP="00953917">
      <w:pPr>
        <w:pStyle w:val="Heading5"/>
        <w:rPr>
          <w:rFonts w:ascii="Times New Roman" w:hAnsi="Times New Roman" w:cs="Times New Roman"/>
          <w:szCs w:val="26"/>
        </w:rPr>
      </w:pPr>
      <w:bookmarkStart w:id="155" w:name="_g363e34wqv0w" w:colFirst="0" w:colLast="0"/>
      <w:bookmarkStart w:id="156" w:name="_Toc180764067"/>
      <w:bookmarkEnd w:id="155"/>
      <w:r w:rsidRPr="005C5642">
        <w:rPr>
          <w:rFonts w:ascii="Times New Roman" w:eastAsia="Times New Roman" w:hAnsi="Times New Roman" w:cs="Times New Roman"/>
          <w:b/>
          <w:szCs w:val="26"/>
        </w:rPr>
        <w:t>3.1.3.</w:t>
      </w:r>
      <w:r w:rsidR="00953917" w:rsidRPr="005C5642">
        <w:rPr>
          <w:rFonts w:ascii="Times New Roman" w:eastAsia="Times New Roman" w:hAnsi="Times New Roman" w:cs="Times New Roman"/>
          <w:b/>
          <w:szCs w:val="26"/>
        </w:rPr>
        <w:t>4.1 WorkFlow:</w:t>
      </w:r>
      <w:bookmarkEnd w:id="156"/>
    </w:p>
    <w:tbl>
      <w:tblPr>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70"/>
        <w:gridCol w:w="6930"/>
      </w:tblGrid>
      <w:tr w:rsidR="00953917" w:rsidRPr="005C5642" w14:paraId="0B0174D4" w14:textId="77777777" w:rsidTr="00953917">
        <w:tc>
          <w:tcPr>
            <w:tcW w:w="2070" w:type="dxa"/>
            <w:shd w:val="clear" w:color="auto" w:fill="auto"/>
            <w:tcMar>
              <w:top w:w="100" w:type="dxa"/>
              <w:left w:w="100" w:type="dxa"/>
              <w:bottom w:w="100" w:type="dxa"/>
              <w:right w:w="100" w:type="dxa"/>
            </w:tcMar>
          </w:tcPr>
          <w:p w14:paraId="5A0FE4E5" w14:textId="77777777" w:rsidR="00953917" w:rsidRPr="005C5642" w:rsidRDefault="00953917" w:rsidP="00953917">
            <w:pPr>
              <w:widowControl w:val="0"/>
              <w:spacing w:line="240" w:lineRule="auto"/>
              <w:rPr>
                <w:rFonts w:eastAsia="Times New Roman" w:cs="Times New Roman"/>
                <w:b/>
                <w:sz w:val="24"/>
                <w:szCs w:val="24"/>
              </w:rPr>
            </w:pPr>
            <w:r w:rsidRPr="005C5642">
              <w:rPr>
                <w:rFonts w:eastAsia="Times New Roman" w:cs="Times New Roman"/>
                <w:b/>
                <w:sz w:val="24"/>
                <w:szCs w:val="24"/>
              </w:rPr>
              <w:t xml:space="preserve">Mã Use Case </w:t>
            </w:r>
          </w:p>
        </w:tc>
        <w:tc>
          <w:tcPr>
            <w:tcW w:w="6930" w:type="dxa"/>
            <w:shd w:val="clear" w:color="auto" w:fill="auto"/>
            <w:tcMar>
              <w:top w:w="100" w:type="dxa"/>
              <w:left w:w="100" w:type="dxa"/>
              <w:bottom w:w="100" w:type="dxa"/>
              <w:right w:w="100" w:type="dxa"/>
            </w:tcMar>
          </w:tcPr>
          <w:p w14:paraId="2ECD09E5" w14:textId="77777777" w:rsidR="00953917" w:rsidRPr="005C5642" w:rsidRDefault="00953917" w:rsidP="00953917">
            <w:pPr>
              <w:widowControl w:val="0"/>
              <w:spacing w:line="240" w:lineRule="auto"/>
              <w:rPr>
                <w:rFonts w:eastAsia="Times New Roman" w:cs="Times New Roman"/>
                <w:sz w:val="24"/>
                <w:szCs w:val="24"/>
              </w:rPr>
            </w:pPr>
            <w:r w:rsidRPr="005C5642">
              <w:rPr>
                <w:rFonts w:eastAsia="Times New Roman" w:cs="Times New Roman"/>
                <w:sz w:val="24"/>
                <w:szCs w:val="24"/>
              </w:rPr>
              <w:t>4.1</w:t>
            </w:r>
          </w:p>
        </w:tc>
      </w:tr>
      <w:tr w:rsidR="00953917" w:rsidRPr="005C5642" w14:paraId="3666B8BC" w14:textId="77777777" w:rsidTr="00953917">
        <w:tc>
          <w:tcPr>
            <w:tcW w:w="2070" w:type="dxa"/>
            <w:shd w:val="clear" w:color="auto" w:fill="auto"/>
            <w:tcMar>
              <w:top w:w="100" w:type="dxa"/>
              <w:left w:w="100" w:type="dxa"/>
              <w:bottom w:w="100" w:type="dxa"/>
              <w:right w:w="100" w:type="dxa"/>
            </w:tcMar>
          </w:tcPr>
          <w:p w14:paraId="51EBAC4D" w14:textId="77777777" w:rsidR="00953917" w:rsidRPr="005C5642" w:rsidRDefault="00953917" w:rsidP="00953917">
            <w:pPr>
              <w:widowControl w:val="0"/>
              <w:spacing w:line="240" w:lineRule="auto"/>
              <w:rPr>
                <w:rFonts w:eastAsia="Times New Roman" w:cs="Times New Roman"/>
                <w:b/>
                <w:sz w:val="24"/>
                <w:szCs w:val="24"/>
              </w:rPr>
            </w:pPr>
            <w:r w:rsidRPr="005C5642">
              <w:rPr>
                <w:rFonts w:eastAsia="Times New Roman" w:cs="Times New Roman"/>
                <w:b/>
                <w:sz w:val="24"/>
                <w:szCs w:val="24"/>
              </w:rPr>
              <w:t>Tên Use Case</w:t>
            </w:r>
          </w:p>
        </w:tc>
        <w:tc>
          <w:tcPr>
            <w:tcW w:w="6930" w:type="dxa"/>
            <w:shd w:val="clear" w:color="auto" w:fill="auto"/>
            <w:tcMar>
              <w:top w:w="100" w:type="dxa"/>
              <w:left w:w="100" w:type="dxa"/>
              <w:bottom w:w="100" w:type="dxa"/>
              <w:right w:w="100" w:type="dxa"/>
            </w:tcMar>
          </w:tcPr>
          <w:p w14:paraId="593DE428" w14:textId="77777777" w:rsidR="00953917" w:rsidRPr="005C5642" w:rsidRDefault="00953917" w:rsidP="00953917">
            <w:pPr>
              <w:widowControl w:val="0"/>
              <w:spacing w:line="240" w:lineRule="auto"/>
              <w:rPr>
                <w:rFonts w:eastAsia="Times New Roman" w:cs="Times New Roman"/>
                <w:sz w:val="24"/>
                <w:szCs w:val="24"/>
              </w:rPr>
            </w:pPr>
            <w:r w:rsidRPr="005C5642">
              <w:rPr>
                <w:rFonts w:eastAsia="Times New Roman" w:cs="Times New Roman"/>
                <w:sz w:val="24"/>
                <w:szCs w:val="24"/>
              </w:rPr>
              <w:t>Quản lý hóa đơn</w:t>
            </w:r>
          </w:p>
        </w:tc>
      </w:tr>
      <w:tr w:rsidR="00953917" w:rsidRPr="005C5642" w14:paraId="435582EA" w14:textId="77777777" w:rsidTr="00953917">
        <w:tc>
          <w:tcPr>
            <w:tcW w:w="2070" w:type="dxa"/>
            <w:shd w:val="clear" w:color="auto" w:fill="auto"/>
            <w:tcMar>
              <w:top w:w="100" w:type="dxa"/>
              <w:left w:w="100" w:type="dxa"/>
              <w:bottom w:w="100" w:type="dxa"/>
              <w:right w:w="100" w:type="dxa"/>
            </w:tcMar>
          </w:tcPr>
          <w:p w14:paraId="1DC9D4D9" w14:textId="77777777" w:rsidR="00953917" w:rsidRPr="005C5642" w:rsidRDefault="00953917" w:rsidP="00953917">
            <w:pPr>
              <w:widowControl w:val="0"/>
              <w:spacing w:line="240" w:lineRule="auto"/>
              <w:rPr>
                <w:rFonts w:eastAsia="Times New Roman" w:cs="Times New Roman"/>
                <w:b/>
                <w:sz w:val="24"/>
                <w:szCs w:val="24"/>
              </w:rPr>
            </w:pPr>
            <w:r w:rsidRPr="005C5642">
              <w:rPr>
                <w:rFonts w:eastAsia="Times New Roman" w:cs="Times New Roman"/>
                <w:b/>
                <w:sz w:val="24"/>
                <w:szCs w:val="24"/>
              </w:rPr>
              <w:t xml:space="preserve">Mô tả </w:t>
            </w:r>
          </w:p>
        </w:tc>
        <w:tc>
          <w:tcPr>
            <w:tcW w:w="6930" w:type="dxa"/>
            <w:shd w:val="clear" w:color="auto" w:fill="auto"/>
            <w:tcMar>
              <w:top w:w="100" w:type="dxa"/>
              <w:left w:w="100" w:type="dxa"/>
              <w:bottom w:w="100" w:type="dxa"/>
              <w:right w:w="100" w:type="dxa"/>
            </w:tcMar>
          </w:tcPr>
          <w:p w14:paraId="62F7466C" w14:textId="77777777" w:rsidR="00953917" w:rsidRPr="005C5642" w:rsidRDefault="00953917" w:rsidP="00953917">
            <w:pPr>
              <w:rPr>
                <w:rFonts w:eastAsia="Times New Roman" w:cs="Times New Roman"/>
                <w:sz w:val="24"/>
                <w:szCs w:val="24"/>
              </w:rPr>
            </w:pPr>
            <w:r w:rsidRPr="005C5642">
              <w:rPr>
                <w:rFonts w:eastAsia="Times New Roman" w:cs="Times New Roman"/>
                <w:szCs w:val="26"/>
              </w:rPr>
              <w:t>Là trang quản lý các thông tin của hóa đơn</w:t>
            </w:r>
          </w:p>
        </w:tc>
      </w:tr>
      <w:tr w:rsidR="00953917" w:rsidRPr="005C5642" w14:paraId="7DA1E701" w14:textId="77777777" w:rsidTr="00953917">
        <w:tc>
          <w:tcPr>
            <w:tcW w:w="2070" w:type="dxa"/>
            <w:shd w:val="clear" w:color="auto" w:fill="auto"/>
            <w:tcMar>
              <w:top w:w="100" w:type="dxa"/>
              <w:left w:w="100" w:type="dxa"/>
              <w:bottom w:w="100" w:type="dxa"/>
              <w:right w:w="100" w:type="dxa"/>
            </w:tcMar>
          </w:tcPr>
          <w:p w14:paraId="428C1124" w14:textId="77777777" w:rsidR="00953917" w:rsidRPr="005C5642" w:rsidRDefault="00953917" w:rsidP="00953917">
            <w:pPr>
              <w:widowControl w:val="0"/>
              <w:spacing w:line="240" w:lineRule="auto"/>
              <w:rPr>
                <w:rFonts w:eastAsia="Times New Roman" w:cs="Times New Roman"/>
                <w:b/>
                <w:sz w:val="24"/>
                <w:szCs w:val="24"/>
              </w:rPr>
            </w:pPr>
            <w:r w:rsidRPr="005C5642">
              <w:rPr>
                <w:rFonts w:eastAsia="Times New Roman" w:cs="Times New Roman"/>
                <w:b/>
                <w:sz w:val="24"/>
                <w:szCs w:val="24"/>
              </w:rPr>
              <w:t>Sự kiện</w:t>
            </w:r>
          </w:p>
        </w:tc>
        <w:tc>
          <w:tcPr>
            <w:tcW w:w="6930" w:type="dxa"/>
            <w:shd w:val="clear" w:color="auto" w:fill="auto"/>
            <w:tcMar>
              <w:top w:w="100" w:type="dxa"/>
              <w:left w:w="100" w:type="dxa"/>
              <w:bottom w:w="100" w:type="dxa"/>
              <w:right w:w="100" w:type="dxa"/>
            </w:tcMar>
          </w:tcPr>
          <w:p w14:paraId="127A6C85" w14:textId="77777777" w:rsidR="00953917" w:rsidRPr="005C5642" w:rsidRDefault="00953917" w:rsidP="00953917">
            <w:pPr>
              <w:rPr>
                <w:rFonts w:eastAsia="Times New Roman" w:cs="Times New Roman"/>
                <w:szCs w:val="26"/>
              </w:rPr>
            </w:pPr>
            <w:r w:rsidRPr="005C5642">
              <w:rPr>
                <w:rFonts w:eastAsia="Times New Roman" w:cs="Times New Roman"/>
                <w:szCs w:val="26"/>
              </w:rPr>
              <w:t>Người dùng có thể thực hiện thêm, xóa, sửa hóa đơn và tìm kiếm hóa đơn dựa theo tên khách hàng hoặc mã hóa đơn</w:t>
            </w:r>
          </w:p>
        </w:tc>
      </w:tr>
      <w:tr w:rsidR="00953917" w:rsidRPr="005C5642" w14:paraId="279B9161" w14:textId="77777777" w:rsidTr="00953917">
        <w:tc>
          <w:tcPr>
            <w:tcW w:w="2070" w:type="dxa"/>
            <w:shd w:val="clear" w:color="auto" w:fill="auto"/>
            <w:tcMar>
              <w:top w:w="100" w:type="dxa"/>
              <w:left w:w="100" w:type="dxa"/>
              <w:bottom w:w="100" w:type="dxa"/>
              <w:right w:w="100" w:type="dxa"/>
            </w:tcMar>
          </w:tcPr>
          <w:p w14:paraId="47281683" w14:textId="77777777" w:rsidR="00953917" w:rsidRPr="005C5642" w:rsidRDefault="00953917" w:rsidP="00953917">
            <w:pPr>
              <w:widowControl w:val="0"/>
              <w:spacing w:line="240" w:lineRule="auto"/>
              <w:rPr>
                <w:rFonts w:eastAsia="Times New Roman" w:cs="Times New Roman"/>
                <w:b/>
                <w:sz w:val="24"/>
                <w:szCs w:val="24"/>
              </w:rPr>
            </w:pPr>
            <w:r w:rsidRPr="005C5642">
              <w:rPr>
                <w:rFonts w:eastAsia="Times New Roman" w:cs="Times New Roman"/>
                <w:b/>
                <w:sz w:val="24"/>
                <w:szCs w:val="24"/>
              </w:rPr>
              <w:t>Yêu cầu</w:t>
            </w:r>
          </w:p>
        </w:tc>
        <w:tc>
          <w:tcPr>
            <w:tcW w:w="6930" w:type="dxa"/>
            <w:shd w:val="clear" w:color="auto" w:fill="auto"/>
            <w:tcMar>
              <w:top w:w="100" w:type="dxa"/>
              <w:left w:w="100" w:type="dxa"/>
              <w:bottom w:w="100" w:type="dxa"/>
              <w:right w:w="100" w:type="dxa"/>
            </w:tcMar>
          </w:tcPr>
          <w:p w14:paraId="67F470E3" w14:textId="77777777" w:rsidR="00953917" w:rsidRPr="005C5642" w:rsidRDefault="00953917" w:rsidP="00953917">
            <w:pPr>
              <w:widowControl w:val="0"/>
              <w:spacing w:line="240" w:lineRule="auto"/>
              <w:rPr>
                <w:rFonts w:eastAsia="Times New Roman" w:cs="Times New Roman"/>
                <w:sz w:val="24"/>
                <w:szCs w:val="24"/>
              </w:rPr>
            </w:pPr>
            <w:r w:rsidRPr="005C5642">
              <w:rPr>
                <w:rFonts w:eastAsia="Times New Roman" w:cs="Times New Roman"/>
                <w:sz w:val="24"/>
                <w:szCs w:val="24"/>
              </w:rPr>
              <w:t>Đăng nhập quyền Admin</w:t>
            </w:r>
          </w:p>
        </w:tc>
      </w:tr>
      <w:tr w:rsidR="00953917" w:rsidRPr="005C5642" w14:paraId="1CE6CB71" w14:textId="77777777" w:rsidTr="00953917">
        <w:tc>
          <w:tcPr>
            <w:tcW w:w="2070" w:type="dxa"/>
            <w:shd w:val="clear" w:color="auto" w:fill="auto"/>
            <w:tcMar>
              <w:top w:w="100" w:type="dxa"/>
              <w:left w:w="100" w:type="dxa"/>
              <w:bottom w:w="100" w:type="dxa"/>
              <w:right w:w="100" w:type="dxa"/>
            </w:tcMar>
          </w:tcPr>
          <w:p w14:paraId="1624F2B5" w14:textId="77777777" w:rsidR="00953917" w:rsidRPr="005C5642" w:rsidRDefault="00953917" w:rsidP="00953917">
            <w:pPr>
              <w:widowControl w:val="0"/>
              <w:spacing w:line="240" w:lineRule="auto"/>
              <w:rPr>
                <w:rFonts w:eastAsia="Times New Roman" w:cs="Times New Roman"/>
                <w:b/>
                <w:sz w:val="24"/>
                <w:szCs w:val="24"/>
              </w:rPr>
            </w:pPr>
            <w:r w:rsidRPr="005C5642">
              <w:rPr>
                <w:rFonts w:eastAsia="Times New Roman" w:cs="Times New Roman"/>
                <w:b/>
                <w:sz w:val="24"/>
                <w:szCs w:val="24"/>
              </w:rPr>
              <w:t>Điều kiện</w:t>
            </w:r>
          </w:p>
        </w:tc>
        <w:tc>
          <w:tcPr>
            <w:tcW w:w="6930" w:type="dxa"/>
            <w:shd w:val="clear" w:color="auto" w:fill="auto"/>
            <w:tcMar>
              <w:top w:w="100" w:type="dxa"/>
              <w:left w:w="100" w:type="dxa"/>
              <w:bottom w:w="100" w:type="dxa"/>
              <w:right w:w="100" w:type="dxa"/>
            </w:tcMar>
          </w:tcPr>
          <w:p w14:paraId="227FD3A3" w14:textId="77777777" w:rsidR="00953917" w:rsidRPr="005C5642" w:rsidRDefault="00953917" w:rsidP="00953917">
            <w:pPr>
              <w:widowControl w:val="0"/>
              <w:spacing w:line="240" w:lineRule="auto"/>
              <w:rPr>
                <w:rFonts w:eastAsia="Times New Roman" w:cs="Times New Roman"/>
                <w:sz w:val="24"/>
                <w:szCs w:val="24"/>
              </w:rPr>
            </w:pPr>
            <w:r w:rsidRPr="005C5642">
              <w:rPr>
                <w:rFonts w:eastAsia="Times New Roman" w:cs="Times New Roman"/>
                <w:sz w:val="24"/>
                <w:szCs w:val="24"/>
              </w:rPr>
              <w:t>Người dùng muốn thực hiện hành động xóa, sửa, tìm kiếm phải có ít nhất 1 hóa đơn</w:t>
            </w:r>
          </w:p>
        </w:tc>
      </w:tr>
      <w:tr w:rsidR="00953917" w:rsidRPr="005C5642" w14:paraId="559EE041" w14:textId="77777777" w:rsidTr="00953917">
        <w:tc>
          <w:tcPr>
            <w:tcW w:w="2070" w:type="dxa"/>
            <w:shd w:val="clear" w:color="auto" w:fill="auto"/>
            <w:tcMar>
              <w:top w:w="100" w:type="dxa"/>
              <w:left w:w="100" w:type="dxa"/>
              <w:bottom w:w="100" w:type="dxa"/>
              <w:right w:w="100" w:type="dxa"/>
            </w:tcMar>
          </w:tcPr>
          <w:p w14:paraId="5D175C81" w14:textId="77777777" w:rsidR="00953917" w:rsidRPr="005C5642" w:rsidRDefault="00953917" w:rsidP="00953917">
            <w:pPr>
              <w:widowControl w:val="0"/>
              <w:spacing w:line="240" w:lineRule="auto"/>
              <w:rPr>
                <w:rFonts w:eastAsia="Times New Roman" w:cs="Times New Roman"/>
                <w:b/>
                <w:sz w:val="24"/>
                <w:szCs w:val="24"/>
              </w:rPr>
            </w:pPr>
            <w:r w:rsidRPr="005C5642">
              <w:rPr>
                <w:rFonts w:eastAsia="Times New Roman" w:cs="Times New Roman"/>
                <w:b/>
                <w:sz w:val="24"/>
                <w:szCs w:val="24"/>
              </w:rPr>
              <w:t>Mở rộng</w:t>
            </w:r>
          </w:p>
        </w:tc>
        <w:tc>
          <w:tcPr>
            <w:tcW w:w="6930" w:type="dxa"/>
            <w:shd w:val="clear" w:color="auto" w:fill="auto"/>
            <w:tcMar>
              <w:top w:w="100" w:type="dxa"/>
              <w:left w:w="100" w:type="dxa"/>
              <w:bottom w:w="100" w:type="dxa"/>
              <w:right w:w="100" w:type="dxa"/>
            </w:tcMar>
          </w:tcPr>
          <w:p w14:paraId="6444B261" w14:textId="77777777" w:rsidR="00953917" w:rsidRPr="005C5642" w:rsidRDefault="00953917" w:rsidP="00953917">
            <w:pPr>
              <w:widowControl w:val="0"/>
              <w:spacing w:line="240" w:lineRule="auto"/>
              <w:rPr>
                <w:rFonts w:eastAsia="Times New Roman" w:cs="Times New Roman"/>
                <w:sz w:val="24"/>
                <w:szCs w:val="24"/>
              </w:rPr>
            </w:pPr>
            <w:r w:rsidRPr="005C5642">
              <w:rPr>
                <w:rFonts w:eastAsia="Times New Roman" w:cs="Times New Roman"/>
                <w:sz w:val="24"/>
                <w:szCs w:val="24"/>
              </w:rPr>
              <w:t>Có nút refresh lại trang</w:t>
            </w:r>
          </w:p>
          <w:p w14:paraId="3A7C1432" w14:textId="77777777" w:rsidR="00953917" w:rsidRPr="005C5642" w:rsidRDefault="00953917" w:rsidP="00953917">
            <w:pPr>
              <w:widowControl w:val="0"/>
              <w:spacing w:line="240" w:lineRule="auto"/>
              <w:rPr>
                <w:rFonts w:eastAsia="Times New Roman" w:cs="Times New Roman"/>
                <w:sz w:val="24"/>
                <w:szCs w:val="24"/>
              </w:rPr>
            </w:pPr>
            <w:r w:rsidRPr="005C5642">
              <w:rPr>
                <w:rFonts w:eastAsia="Times New Roman" w:cs="Times New Roman"/>
                <w:sz w:val="24"/>
                <w:szCs w:val="24"/>
              </w:rPr>
              <w:t>Lọc để tìm kiếm</w:t>
            </w:r>
          </w:p>
          <w:p w14:paraId="451F9DA7" w14:textId="77777777" w:rsidR="00953917" w:rsidRPr="005C5642" w:rsidRDefault="00953917" w:rsidP="00953917">
            <w:pPr>
              <w:widowControl w:val="0"/>
              <w:spacing w:line="240" w:lineRule="auto"/>
              <w:rPr>
                <w:rFonts w:eastAsia="Times New Roman" w:cs="Times New Roman"/>
                <w:sz w:val="24"/>
                <w:szCs w:val="24"/>
              </w:rPr>
            </w:pPr>
            <w:r w:rsidRPr="005C5642">
              <w:rPr>
                <w:rFonts w:eastAsia="Times New Roman" w:cs="Times New Roman"/>
                <w:sz w:val="24"/>
                <w:szCs w:val="24"/>
              </w:rPr>
              <w:t>In ra excel</w:t>
            </w:r>
          </w:p>
          <w:p w14:paraId="68EFE130" w14:textId="77777777" w:rsidR="00953917" w:rsidRPr="005C5642" w:rsidRDefault="00953917" w:rsidP="00953917">
            <w:pPr>
              <w:widowControl w:val="0"/>
              <w:spacing w:line="240" w:lineRule="auto"/>
              <w:rPr>
                <w:rFonts w:eastAsia="Times New Roman" w:cs="Times New Roman"/>
                <w:sz w:val="24"/>
                <w:szCs w:val="24"/>
              </w:rPr>
            </w:pPr>
            <w:r w:rsidRPr="005C5642">
              <w:rPr>
                <w:rFonts w:eastAsia="Times New Roman" w:cs="Times New Roman"/>
                <w:sz w:val="24"/>
                <w:szCs w:val="24"/>
              </w:rPr>
              <w:t>Phân trang</w:t>
            </w:r>
          </w:p>
        </w:tc>
      </w:tr>
    </w:tbl>
    <w:p w14:paraId="4B0DF415" w14:textId="77777777" w:rsidR="00953917" w:rsidRPr="005C5642" w:rsidRDefault="00953917" w:rsidP="00953917">
      <w:pPr>
        <w:rPr>
          <w:rFonts w:eastAsia="Times New Roman" w:cs="Times New Roman"/>
          <w:szCs w:val="26"/>
        </w:rPr>
      </w:pPr>
      <w:bookmarkStart w:id="157" w:name="_dhy2j1itgc7o" w:colFirst="0" w:colLast="0"/>
      <w:bookmarkEnd w:id="157"/>
    </w:p>
    <w:p w14:paraId="715994A1" w14:textId="022D5089" w:rsidR="00953917" w:rsidRPr="005C5642" w:rsidRDefault="000A5F92" w:rsidP="00953917">
      <w:pPr>
        <w:pStyle w:val="Heading5"/>
        <w:rPr>
          <w:rFonts w:ascii="Times New Roman" w:eastAsia="Times New Roman" w:hAnsi="Times New Roman" w:cs="Times New Roman"/>
          <w:b/>
        </w:rPr>
      </w:pPr>
      <w:bookmarkStart w:id="158" w:name="_mucapqdbjeqe" w:colFirst="0" w:colLast="0"/>
      <w:bookmarkStart w:id="159" w:name="_Toc180764068"/>
      <w:bookmarkEnd w:id="158"/>
      <w:r w:rsidRPr="005C5642">
        <w:rPr>
          <w:rFonts w:ascii="Times New Roman" w:eastAsia="Times New Roman" w:hAnsi="Times New Roman" w:cs="Times New Roman"/>
          <w:b/>
        </w:rPr>
        <w:t>3.1.3.</w:t>
      </w:r>
      <w:r w:rsidR="00953917" w:rsidRPr="005C5642">
        <w:rPr>
          <w:rFonts w:ascii="Times New Roman" w:eastAsia="Times New Roman" w:hAnsi="Times New Roman" w:cs="Times New Roman"/>
          <w:b/>
        </w:rPr>
        <w:t>4.2 Prototype:</w:t>
      </w:r>
      <w:bookmarkEnd w:id="159"/>
    </w:p>
    <w:p w14:paraId="14A7DDE0" w14:textId="63B58966" w:rsidR="00953917" w:rsidRPr="005C5642" w:rsidRDefault="00533694" w:rsidP="00953917">
      <w:pPr>
        <w:rPr>
          <w:rFonts w:cs="Times New Roman"/>
        </w:rPr>
      </w:pPr>
      <w:r w:rsidRPr="00FE2B0F">
        <w:rPr>
          <w:rFonts w:cs="Times New Roman"/>
          <w:noProof/>
          <w:szCs w:val="26"/>
        </w:rPr>
        <w:drawing>
          <wp:inline distT="0" distB="0" distL="0" distR="0" wp14:anchorId="46650BDC" wp14:editId="6F0E1419">
            <wp:extent cx="5403850" cy="1626870"/>
            <wp:effectExtent l="0" t="0" r="6350" b="0"/>
            <wp:docPr id="8566565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656508" name="Picture 1" descr="A screenshot of a computer&#10;&#10;Description automatically generated"/>
                    <pic:cNvPicPr/>
                  </pic:nvPicPr>
                  <pic:blipFill>
                    <a:blip r:embed="rId39"/>
                    <a:stretch>
                      <a:fillRect/>
                    </a:stretch>
                  </pic:blipFill>
                  <pic:spPr>
                    <a:xfrm>
                      <a:off x="0" y="0"/>
                      <a:ext cx="5403850" cy="1626870"/>
                    </a:xfrm>
                    <a:prstGeom prst="rect">
                      <a:avLst/>
                    </a:prstGeom>
                  </pic:spPr>
                </pic:pic>
              </a:graphicData>
            </a:graphic>
          </wp:inline>
        </w:drawing>
      </w:r>
    </w:p>
    <w:p w14:paraId="06F797BF" w14:textId="30BFF27F" w:rsidR="00953917" w:rsidRPr="005C5642" w:rsidRDefault="000A5F92" w:rsidP="000A5F92">
      <w:pPr>
        <w:pStyle w:val="hinh"/>
        <w:rPr>
          <w:rFonts w:ascii="Times New Roman" w:hAnsi="Times New Roman" w:cs="Times New Roman"/>
        </w:rPr>
      </w:pPr>
      <w:bookmarkStart w:id="160" w:name="_Toc183172137"/>
      <w:r w:rsidRPr="005C5642">
        <w:rPr>
          <w:rFonts w:ascii="Times New Roman" w:hAnsi="Times New Roman" w:cs="Times New Roman"/>
        </w:rPr>
        <w:t>Hình 2.1.9</w:t>
      </w:r>
      <w:r w:rsidR="00953917" w:rsidRPr="005C5642">
        <w:rPr>
          <w:rFonts w:ascii="Times New Roman" w:hAnsi="Times New Roman" w:cs="Times New Roman"/>
        </w:rPr>
        <w:t xml:space="preserve">: Trang quản lý </w:t>
      </w:r>
      <w:bookmarkEnd w:id="160"/>
      <w:r w:rsidR="00533694">
        <w:rPr>
          <w:rFonts w:ascii="Times New Roman" w:hAnsi="Times New Roman" w:cs="Times New Roman"/>
        </w:rPr>
        <w:t>khách hàng</w:t>
      </w:r>
      <w:r w:rsidR="0002757A">
        <w:rPr>
          <w:rFonts w:ascii="Times New Roman" w:hAnsi="Times New Roman" w:cs="Times New Roman"/>
        </w:rPr>
        <w:t xml:space="preserve"> ưu đãi</w:t>
      </w:r>
    </w:p>
    <w:p w14:paraId="638524CB" w14:textId="442E0BC6" w:rsidR="00953917" w:rsidRPr="005C5642" w:rsidRDefault="00533694" w:rsidP="00953917">
      <w:pPr>
        <w:spacing w:line="240" w:lineRule="auto"/>
        <w:ind w:left="720"/>
        <w:jc w:val="center"/>
        <w:rPr>
          <w:rFonts w:eastAsia="Times New Roman" w:cs="Times New Roman"/>
          <w:b/>
          <w:szCs w:val="26"/>
        </w:rPr>
      </w:pPr>
      <w:r w:rsidRPr="00FE2B0F">
        <w:rPr>
          <w:rFonts w:cs="Times New Roman"/>
          <w:noProof/>
          <w:szCs w:val="26"/>
        </w:rPr>
        <w:lastRenderedPageBreak/>
        <w:drawing>
          <wp:inline distT="0" distB="0" distL="0" distR="0" wp14:anchorId="35868FDC" wp14:editId="0649B81A">
            <wp:extent cx="5134692" cy="2467319"/>
            <wp:effectExtent l="0" t="0" r="8890" b="9525"/>
            <wp:docPr id="296535818"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535818" name="Picture 1" descr="A screenshot of a chat&#10;&#10;Description automatically generated"/>
                    <pic:cNvPicPr/>
                  </pic:nvPicPr>
                  <pic:blipFill>
                    <a:blip r:embed="rId40"/>
                    <a:stretch>
                      <a:fillRect/>
                    </a:stretch>
                  </pic:blipFill>
                  <pic:spPr>
                    <a:xfrm>
                      <a:off x="0" y="0"/>
                      <a:ext cx="5134692" cy="2467319"/>
                    </a:xfrm>
                    <a:prstGeom prst="rect">
                      <a:avLst/>
                    </a:prstGeom>
                  </pic:spPr>
                </pic:pic>
              </a:graphicData>
            </a:graphic>
          </wp:inline>
        </w:drawing>
      </w:r>
    </w:p>
    <w:p w14:paraId="05E1789C" w14:textId="046DCAF1" w:rsidR="00953917" w:rsidRPr="005C5642" w:rsidRDefault="000A5F92" w:rsidP="000A5F92">
      <w:pPr>
        <w:pStyle w:val="hinh"/>
        <w:rPr>
          <w:rFonts w:ascii="Times New Roman" w:hAnsi="Times New Roman" w:cs="Times New Roman"/>
        </w:rPr>
      </w:pPr>
      <w:bookmarkStart w:id="161" w:name="_Toc183172138"/>
      <w:r w:rsidRPr="005C5642">
        <w:rPr>
          <w:rFonts w:ascii="Times New Roman" w:hAnsi="Times New Roman" w:cs="Times New Roman"/>
        </w:rPr>
        <w:t>Hình 2.1.10</w:t>
      </w:r>
      <w:r w:rsidR="00953917" w:rsidRPr="005C5642">
        <w:rPr>
          <w:rFonts w:ascii="Times New Roman" w:hAnsi="Times New Roman" w:cs="Times New Roman"/>
        </w:rPr>
        <w:t xml:space="preserve">: Trang </w:t>
      </w:r>
      <w:bookmarkEnd w:id="161"/>
      <w:r w:rsidR="00533694">
        <w:rPr>
          <w:rFonts w:ascii="Times New Roman" w:hAnsi="Times New Roman" w:cs="Times New Roman"/>
        </w:rPr>
        <w:t>đánh gía sản phẩm</w:t>
      </w:r>
    </w:p>
    <w:p w14:paraId="2A3FF8A4" w14:textId="5144372C" w:rsidR="00953917" w:rsidRPr="0002757A" w:rsidRDefault="000A5F92" w:rsidP="0002757A">
      <w:pPr>
        <w:pStyle w:val="Heading4"/>
        <w:rPr>
          <w:rFonts w:ascii="Times New Roman" w:eastAsia="Times New Roman" w:hAnsi="Times New Roman" w:cs="Times New Roman"/>
          <w:b/>
          <w:i w:val="0"/>
          <w:szCs w:val="26"/>
        </w:rPr>
      </w:pPr>
      <w:bookmarkStart w:id="162" w:name="_3875nj4bk62m" w:colFirst="0" w:colLast="0"/>
      <w:bookmarkStart w:id="163" w:name="_Toc180764069"/>
      <w:bookmarkStart w:id="164" w:name="_Toc183172198"/>
      <w:bookmarkEnd w:id="162"/>
      <w:r w:rsidRPr="005C5642">
        <w:rPr>
          <w:rFonts w:ascii="Times New Roman" w:eastAsia="Times New Roman" w:hAnsi="Times New Roman" w:cs="Times New Roman"/>
          <w:b/>
          <w:i w:val="0"/>
          <w:szCs w:val="26"/>
        </w:rPr>
        <w:t>3.1.3.</w:t>
      </w:r>
      <w:r w:rsidR="00953917" w:rsidRPr="005C5642">
        <w:rPr>
          <w:rFonts w:ascii="Times New Roman" w:eastAsia="Times New Roman" w:hAnsi="Times New Roman" w:cs="Times New Roman"/>
          <w:b/>
          <w:i w:val="0"/>
          <w:szCs w:val="26"/>
        </w:rPr>
        <w:t>5. Quản lý phiếu mua hàng</w:t>
      </w:r>
      <w:bookmarkStart w:id="165" w:name="_26khvfa36gch" w:colFirst="0" w:colLast="0"/>
      <w:bookmarkStart w:id="166" w:name="_ptvs9j6zv34m" w:colFirst="0" w:colLast="0"/>
      <w:bookmarkEnd w:id="163"/>
      <w:bookmarkEnd w:id="164"/>
      <w:bookmarkEnd w:id="165"/>
      <w:bookmarkEnd w:id="166"/>
    </w:p>
    <w:p w14:paraId="73327887" w14:textId="71F01FF4" w:rsidR="00953917" w:rsidRPr="005C5642" w:rsidRDefault="000A5F92" w:rsidP="00953917">
      <w:pPr>
        <w:pStyle w:val="Heading5"/>
        <w:rPr>
          <w:rFonts w:ascii="Times New Roman" w:eastAsia="Times New Roman" w:hAnsi="Times New Roman" w:cs="Times New Roman"/>
          <w:b/>
        </w:rPr>
      </w:pPr>
      <w:bookmarkStart w:id="167" w:name="_1sg6wokreem5" w:colFirst="0" w:colLast="0"/>
      <w:bookmarkStart w:id="168" w:name="_Toc180764076"/>
      <w:bookmarkEnd w:id="167"/>
      <w:r w:rsidRPr="005C5642">
        <w:rPr>
          <w:rFonts w:ascii="Times New Roman" w:eastAsia="Times New Roman" w:hAnsi="Times New Roman" w:cs="Times New Roman"/>
          <w:b/>
        </w:rPr>
        <w:t>3.1.3.6.</w:t>
      </w:r>
      <w:r w:rsidR="00953917" w:rsidRPr="005C5642">
        <w:rPr>
          <w:rFonts w:ascii="Times New Roman" w:eastAsia="Times New Roman" w:hAnsi="Times New Roman" w:cs="Times New Roman"/>
          <w:b/>
        </w:rPr>
        <w:t>2 Prototype:</w:t>
      </w:r>
      <w:bookmarkEnd w:id="168"/>
    </w:p>
    <w:p w14:paraId="7246C1C9" w14:textId="1CFA400A" w:rsidR="00953917" w:rsidRPr="005C5642" w:rsidRDefault="0002757A" w:rsidP="00953917">
      <w:pPr>
        <w:rPr>
          <w:rFonts w:cs="Times New Roman"/>
        </w:rPr>
      </w:pPr>
      <w:r w:rsidRPr="00FE2B0F">
        <w:rPr>
          <w:rFonts w:cs="Times New Roman"/>
          <w:noProof/>
          <w:szCs w:val="26"/>
        </w:rPr>
        <w:drawing>
          <wp:inline distT="0" distB="0" distL="0" distR="0" wp14:anchorId="477780BF" wp14:editId="224E8129">
            <wp:extent cx="5403850" cy="2034540"/>
            <wp:effectExtent l="0" t="0" r="6350" b="3810"/>
            <wp:docPr id="1061422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391691" name=""/>
                    <pic:cNvPicPr/>
                  </pic:nvPicPr>
                  <pic:blipFill>
                    <a:blip r:embed="rId38"/>
                    <a:stretch>
                      <a:fillRect/>
                    </a:stretch>
                  </pic:blipFill>
                  <pic:spPr>
                    <a:xfrm>
                      <a:off x="0" y="0"/>
                      <a:ext cx="5403850" cy="2034540"/>
                    </a:xfrm>
                    <a:prstGeom prst="rect">
                      <a:avLst/>
                    </a:prstGeom>
                  </pic:spPr>
                </pic:pic>
              </a:graphicData>
            </a:graphic>
          </wp:inline>
        </w:drawing>
      </w:r>
    </w:p>
    <w:p w14:paraId="081A1A3E" w14:textId="58C29C39" w:rsidR="00953917" w:rsidRPr="0002757A" w:rsidRDefault="000A5F92" w:rsidP="0002757A">
      <w:pPr>
        <w:pStyle w:val="hinh"/>
        <w:rPr>
          <w:rFonts w:ascii="Times New Roman" w:hAnsi="Times New Roman" w:cs="Times New Roman"/>
        </w:rPr>
      </w:pPr>
      <w:bookmarkStart w:id="169" w:name="_Toc183172143"/>
      <w:r w:rsidRPr="005C5642">
        <w:rPr>
          <w:rFonts w:ascii="Times New Roman" w:hAnsi="Times New Roman" w:cs="Times New Roman"/>
        </w:rPr>
        <w:t>Hình 2.1.15</w:t>
      </w:r>
      <w:r w:rsidR="00953917" w:rsidRPr="005C5642">
        <w:rPr>
          <w:rFonts w:ascii="Times New Roman" w:hAnsi="Times New Roman" w:cs="Times New Roman"/>
        </w:rPr>
        <w:t xml:space="preserve">: Trang quản lý </w:t>
      </w:r>
      <w:bookmarkEnd w:id="169"/>
      <w:r w:rsidR="0002757A">
        <w:rPr>
          <w:rFonts w:ascii="Times New Roman" w:hAnsi="Times New Roman" w:cs="Times New Roman"/>
        </w:rPr>
        <w:t>thêm xóa sửa thông tin khách hàng</w:t>
      </w:r>
    </w:p>
    <w:p w14:paraId="5EDAD568" w14:textId="77777777" w:rsidR="00953917" w:rsidRPr="005C5642" w:rsidRDefault="00953917" w:rsidP="0002757A">
      <w:pPr>
        <w:spacing w:line="240" w:lineRule="auto"/>
        <w:rPr>
          <w:rFonts w:eastAsia="Times New Roman" w:cs="Times New Roman"/>
          <w:b/>
          <w:szCs w:val="26"/>
        </w:rPr>
      </w:pPr>
    </w:p>
    <w:p w14:paraId="0C39D724" w14:textId="6DA869C5" w:rsidR="00953917" w:rsidRPr="005C5642" w:rsidRDefault="000A5F92" w:rsidP="00953917">
      <w:pPr>
        <w:pStyle w:val="Heading4"/>
        <w:rPr>
          <w:rFonts w:ascii="Times New Roman" w:eastAsia="Times New Roman" w:hAnsi="Times New Roman" w:cs="Times New Roman"/>
          <w:b/>
          <w:i w:val="0"/>
          <w:szCs w:val="26"/>
        </w:rPr>
      </w:pPr>
      <w:bookmarkStart w:id="170" w:name="_qk02fip282d5" w:colFirst="0" w:colLast="0"/>
      <w:bookmarkStart w:id="171" w:name="_Toc180764079"/>
      <w:bookmarkStart w:id="172" w:name="_Toc183172200"/>
      <w:bookmarkEnd w:id="170"/>
      <w:r w:rsidRPr="005C5642">
        <w:rPr>
          <w:rFonts w:ascii="Times New Roman" w:eastAsia="Times New Roman" w:hAnsi="Times New Roman" w:cs="Times New Roman"/>
          <w:b/>
          <w:i w:val="0"/>
          <w:szCs w:val="26"/>
        </w:rPr>
        <w:t>3.1.3.</w:t>
      </w:r>
      <w:r w:rsidR="00953917" w:rsidRPr="005C5642">
        <w:rPr>
          <w:rFonts w:ascii="Times New Roman" w:eastAsia="Times New Roman" w:hAnsi="Times New Roman" w:cs="Times New Roman"/>
          <w:b/>
          <w:i w:val="0"/>
          <w:szCs w:val="26"/>
        </w:rPr>
        <w:t>7. Quản lý tài khoản</w:t>
      </w:r>
      <w:bookmarkEnd w:id="171"/>
      <w:bookmarkEnd w:id="172"/>
    </w:p>
    <w:p w14:paraId="59CDB933" w14:textId="57C5D5AC" w:rsidR="00953917" w:rsidRPr="005C5642" w:rsidRDefault="000A5F92" w:rsidP="000A5F92">
      <w:pPr>
        <w:pStyle w:val="Heading5"/>
        <w:rPr>
          <w:rFonts w:ascii="Times New Roman" w:hAnsi="Times New Roman" w:cs="Times New Roman"/>
          <w:szCs w:val="26"/>
        </w:rPr>
      </w:pPr>
      <w:bookmarkStart w:id="173" w:name="_77cuh0idt2mc" w:colFirst="0" w:colLast="0"/>
      <w:bookmarkStart w:id="174" w:name="_Toc180764080"/>
      <w:bookmarkEnd w:id="173"/>
      <w:r w:rsidRPr="005C5642">
        <w:rPr>
          <w:rFonts w:ascii="Times New Roman" w:eastAsia="Times New Roman" w:hAnsi="Times New Roman" w:cs="Times New Roman"/>
          <w:b/>
          <w:szCs w:val="26"/>
        </w:rPr>
        <w:t>3.1.3.7</w:t>
      </w:r>
      <w:r w:rsidR="00953917" w:rsidRPr="005C5642">
        <w:rPr>
          <w:rFonts w:ascii="Times New Roman" w:eastAsia="Times New Roman" w:hAnsi="Times New Roman" w:cs="Times New Roman"/>
          <w:b/>
          <w:szCs w:val="26"/>
        </w:rPr>
        <w:t>.1 WorkFlow:</w:t>
      </w:r>
      <w:bookmarkEnd w:id="174"/>
    </w:p>
    <w:tbl>
      <w:tblPr>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70"/>
        <w:gridCol w:w="6930"/>
      </w:tblGrid>
      <w:tr w:rsidR="00953917" w:rsidRPr="005C5642" w14:paraId="69E99910" w14:textId="77777777" w:rsidTr="00953917">
        <w:tc>
          <w:tcPr>
            <w:tcW w:w="2070" w:type="dxa"/>
            <w:shd w:val="clear" w:color="auto" w:fill="auto"/>
            <w:tcMar>
              <w:top w:w="100" w:type="dxa"/>
              <w:left w:w="100" w:type="dxa"/>
              <w:bottom w:w="100" w:type="dxa"/>
              <w:right w:w="100" w:type="dxa"/>
            </w:tcMar>
          </w:tcPr>
          <w:p w14:paraId="4446C859" w14:textId="77777777" w:rsidR="00953917" w:rsidRPr="005C5642" w:rsidRDefault="00953917" w:rsidP="00953917">
            <w:pPr>
              <w:widowControl w:val="0"/>
              <w:spacing w:line="240" w:lineRule="auto"/>
              <w:rPr>
                <w:rFonts w:eastAsia="Times New Roman" w:cs="Times New Roman"/>
                <w:b/>
                <w:sz w:val="24"/>
                <w:szCs w:val="24"/>
              </w:rPr>
            </w:pPr>
            <w:r w:rsidRPr="005C5642">
              <w:rPr>
                <w:rFonts w:eastAsia="Times New Roman" w:cs="Times New Roman"/>
                <w:b/>
                <w:sz w:val="24"/>
                <w:szCs w:val="24"/>
              </w:rPr>
              <w:t xml:space="preserve">Mã Use Case </w:t>
            </w:r>
          </w:p>
        </w:tc>
        <w:tc>
          <w:tcPr>
            <w:tcW w:w="6930" w:type="dxa"/>
            <w:shd w:val="clear" w:color="auto" w:fill="auto"/>
            <w:tcMar>
              <w:top w:w="100" w:type="dxa"/>
              <w:left w:w="100" w:type="dxa"/>
              <w:bottom w:w="100" w:type="dxa"/>
              <w:right w:w="100" w:type="dxa"/>
            </w:tcMar>
          </w:tcPr>
          <w:p w14:paraId="6A80CA9B" w14:textId="77777777" w:rsidR="00953917" w:rsidRPr="005C5642" w:rsidRDefault="00953917" w:rsidP="00953917">
            <w:pPr>
              <w:widowControl w:val="0"/>
              <w:spacing w:line="240" w:lineRule="auto"/>
              <w:rPr>
                <w:rFonts w:eastAsia="Times New Roman" w:cs="Times New Roman"/>
                <w:sz w:val="24"/>
                <w:szCs w:val="24"/>
              </w:rPr>
            </w:pPr>
            <w:r w:rsidRPr="005C5642">
              <w:rPr>
                <w:rFonts w:eastAsia="Times New Roman" w:cs="Times New Roman"/>
                <w:sz w:val="24"/>
                <w:szCs w:val="24"/>
              </w:rPr>
              <w:t>7.1</w:t>
            </w:r>
          </w:p>
        </w:tc>
      </w:tr>
      <w:tr w:rsidR="00953917" w:rsidRPr="005C5642" w14:paraId="764638D4" w14:textId="77777777" w:rsidTr="00953917">
        <w:tc>
          <w:tcPr>
            <w:tcW w:w="2070" w:type="dxa"/>
            <w:shd w:val="clear" w:color="auto" w:fill="auto"/>
            <w:tcMar>
              <w:top w:w="100" w:type="dxa"/>
              <w:left w:w="100" w:type="dxa"/>
              <w:bottom w:w="100" w:type="dxa"/>
              <w:right w:w="100" w:type="dxa"/>
            </w:tcMar>
          </w:tcPr>
          <w:p w14:paraId="41A1E536" w14:textId="77777777" w:rsidR="00953917" w:rsidRPr="005C5642" w:rsidRDefault="00953917" w:rsidP="00953917">
            <w:pPr>
              <w:widowControl w:val="0"/>
              <w:spacing w:line="240" w:lineRule="auto"/>
              <w:rPr>
                <w:rFonts w:eastAsia="Times New Roman" w:cs="Times New Roman"/>
                <w:b/>
                <w:sz w:val="24"/>
                <w:szCs w:val="24"/>
              </w:rPr>
            </w:pPr>
            <w:r w:rsidRPr="005C5642">
              <w:rPr>
                <w:rFonts w:eastAsia="Times New Roman" w:cs="Times New Roman"/>
                <w:b/>
                <w:sz w:val="24"/>
                <w:szCs w:val="24"/>
              </w:rPr>
              <w:t>Tên Use Case</w:t>
            </w:r>
          </w:p>
        </w:tc>
        <w:tc>
          <w:tcPr>
            <w:tcW w:w="6930" w:type="dxa"/>
            <w:shd w:val="clear" w:color="auto" w:fill="auto"/>
            <w:tcMar>
              <w:top w:w="100" w:type="dxa"/>
              <w:left w:w="100" w:type="dxa"/>
              <w:bottom w:w="100" w:type="dxa"/>
              <w:right w:w="100" w:type="dxa"/>
            </w:tcMar>
          </w:tcPr>
          <w:p w14:paraId="7AE31FC1" w14:textId="77777777" w:rsidR="00953917" w:rsidRPr="005C5642" w:rsidRDefault="00953917" w:rsidP="00953917">
            <w:pPr>
              <w:widowControl w:val="0"/>
              <w:spacing w:line="240" w:lineRule="auto"/>
              <w:rPr>
                <w:rFonts w:eastAsia="Times New Roman" w:cs="Times New Roman"/>
                <w:sz w:val="24"/>
                <w:szCs w:val="24"/>
              </w:rPr>
            </w:pPr>
            <w:r w:rsidRPr="005C5642">
              <w:rPr>
                <w:rFonts w:eastAsia="Times New Roman" w:cs="Times New Roman"/>
                <w:sz w:val="24"/>
                <w:szCs w:val="24"/>
              </w:rPr>
              <w:t>Quản lý tài khoản</w:t>
            </w:r>
          </w:p>
        </w:tc>
      </w:tr>
      <w:tr w:rsidR="00953917" w:rsidRPr="005C5642" w14:paraId="45B1EDA9" w14:textId="77777777" w:rsidTr="00953917">
        <w:tc>
          <w:tcPr>
            <w:tcW w:w="2070" w:type="dxa"/>
            <w:shd w:val="clear" w:color="auto" w:fill="auto"/>
            <w:tcMar>
              <w:top w:w="100" w:type="dxa"/>
              <w:left w:w="100" w:type="dxa"/>
              <w:bottom w:w="100" w:type="dxa"/>
              <w:right w:w="100" w:type="dxa"/>
            </w:tcMar>
          </w:tcPr>
          <w:p w14:paraId="7EFF17D2" w14:textId="77777777" w:rsidR="00953917" w:rsidRPr="005C5642" w:rsidRDefault="00953917" w:rsidP="00953917">
            <w:pPr>
              <w:widowControl w:val="0"/>
              <w:spacing w:line="240" w:lineRule="auto"/>
              <w:rPr>
                <w:rFonts w:eastAsia="Times New Roman" w:cs="Times New Roman"/>
                <w:b/>
                <w:sz w:val="24"/>
                <w:szCs w:val="24"/>
              </w:rPr>
            </w:pPr>
            <w:r w:rsidRPr="005C5642">
              <w:rPr>
                <w:rFonts w:eastAsia="Times New Roman" w:cs="Times New Roman"/>
                <w:b/>
                <w:sz w:val="24"/>
                <w:szCs w:val="24"/>
              </w:rPr>
              <w:t xml:space="preserve">Mô tả </w:t>
            </w:r>
          </w:p>
        </w:tc>
        <w:tc>
          <w:tcPr>
            <w:tcW w:w="6930" w:type="dxa"/>
            <w:shd w:val="clear" w:color="auto" w:fill="auto"/>
            <w:tcMar>
              <w:top w:w="100" w:type="dxa"/>
              <w:left w:w="100" w:type="dxa"/>
              <w:bottom w:w="100" w:type="dxa"/>
              <w:right w:w="100" w:type="dxa"/>
            </w:tcMar>
          </w:tcPr>
          <w:p w14:paraId="1B41C868" w14:textId="77777777" w:rsidR="00953917" w:rsidRPr="005C5642" w:rsidRDefault="00953917" w:rsidP="00953917">
            <w:pPr>
              <w:rPr>
                <w:rFonts w:eastAsia="Times New Roman" w:cs="Times New Roman"/>
                <w:sz w:val="24"/>
                <w:szCs w:val="24"/>
              </w:rPr>
            </w:pPr>
            <w:r w:rsidRPr="005C5642">
              <w:rPr>
                <w:rFonts w:eastAsia="Times New Roman" w:cs="Times New Roman"/>
                <w:szCs w:val="26"/>
              </w:rPr>
              <w:t>Là trang quản lý các thông tin tài khoản người dùng để phân quyền</w:t>
            </w:r>
          </w:p>
        </w:tc>
      </w:tr>
      <w:tr w:rsidR="00953917" w:rsidRPr="005C5642" w14:paraId="0A397829" w14:textId="77777777" w:rsidTr="00953917">
        <w:tc>
          <w:tcPr>
            <w:tcW w:w="2070" w:type="dxa"/>
            <w:shd w:val="clear" w:color="auto" w:fill="auto"/>
            <w:tcMar>
              <w:top w:w="100" w:type="dxa"/>
              <w:left w:w="100" w:type="dxa"/>
              <w:bottom w:w="100" w:type="dxa"/>
              <w:right w:w="100" w:type="dxa"/>
            </w:tcMar>
          </w:tcPr>
          <w:p w14:paraId="55F748DB" w14:textId="77777777" w:rsidR="00953917" w:rsidRPr="005C5642" w:rsidRDefault="00953917" w:rsidP="00953917">
            <w:pPr>
              <w:widowControl w:val="0"/>
              <w:spacing w:line="240" w:lineRule="auto"/>
              <w:rPr>
                <w:rFonts w:eastAsia="Times New Roman" w:cs="Times New Roman"/>
                <w:b/>
                <w:sz w:val="24"/>
                <w:szCs w:val="24"/>
              </w:rPr>
            </w:pPr>
            <w:r w:rsidRPr="005C5642">
              <w:rPr>
                <w:rFonts w:eastAsia="Times New Roman" w:cs="Times New Roman"/>
                <w:b/>
                <w:sz w:val="24"/>
                <w:szCs w:val="24"/>
              </w:rPr>
              <w:lastRenderedPageBreak/>
              <w:t>Sự kiện</w:t>
            </w:r>
          </w:p>
        </w:tc>
        <w:tc>
          <w:tcPr>
            <w:tcW w:w="6930" w:type="dxa"/>
            <w:shd w:val="clear" w:color="auto" w:fill="auto"/>
            <w:tcMar>
              <w:top w:w="100" w:type="dxa"/>
              <w:left w:w="100" w:type="dxa"/>
              <w:bottom w:w="100" w:type="dxa"/>
              <w:right w:w="100" w:type="dxa"/>
            </w:tcMar>
          </w:tcPr>
          <w:p w14:paraId="0AB2D8F2" w14:textId="77777777" w:rsidR="00953917" w:rsidRPr="005C5642" w:rsidRDefault="00953917" w:rsidP="00953917">
            <w:pPr>
              <w:rPr>
                <w:rFonts w:eastAsia="Times New Roman" w:cs="Times New Roman"/>
                <w:szCs w:val="26"/>
              </w:rPr>
            </w:pPr>
            <w:r w:rsidRPr="005C5642">
              <w:rPr>
                <w:rFonts w:eastAsia="Times New Roman" w:cs="Times New Roman"/>
                <w:szCs w:val="26"/>
              </w:rPr>
              <w:t>Người dùng có thể thực hiện thêm, xóa, sửa tài khoản và tìm kiếm tài khoản dựa theo tên người dùng đăng nhập</w:t>
            </w:r>
          </w:p>
        </w:tc>
      </w:tr>
      <w:tr w:rsidR="00953917" w:rsidRPr="005C5642" w14:paraId="699F3046" w14:textId="77777777" w:rsidTr="00953917">
        <w:tc>
          <w:tcPr>
            <w:tcW w:w="2070" w:type="dxa"/>
            <w:shd w:val="clear" w:color="auto" w:fill="auto"/>
            <w:tcMar>
              <w:top w:w="100" w:type="dxa"/>
              <w:left w:w="100" w:type="dxa"/>
              <w:bottom w:w="100" w:type="dxa"/>
              <w:right w:w="100" w:type="dxa"/>
            </w:tcMar>
          </w:tcPr>
          <w:p w14:paraId="59C371DE" w14:textId="77777777" w:rsidR="00953917" w:rsidRPr="005C5642" w:rsidRDefault="00953917" w:rsidP="00953917">
            <w:pPr>
              <w:widowControl w:val="0"/>
              <w:spacing w:line="240" w:lineRule="auto"/>
              <w:rPr>
                <w:rFonts w:eastAsia="Times New Roman" w:cs="Times New Roman"/>
                <w:b/>
                <w:sz w:val="24"/>
                <w:szCs w:val="24"/>
              </w:rPr>
            </w:pPr>
            <w:r w:rsidRPr="005C5642">
              <w:rPr>
                <w:rFonts w:eastAsia="Times New Roman" w:cs="Times New Roman"/>
                <w:b/>
                <w:sz w:val="24"/>
                <w:szCs w:val="24"/>
              </w:rPr>
              <w:t>Yêu cầu</w:t>
            </w:r>
          </w:p>
        </w:tc>
        <w:tc>
          <w:tcPr>
            <w:tcW w:w="6930" w:type="dxa"/>
            <w:shd w:val="clear" w:color="auto" w:fill="auto"/>
            <w:tcMar>
              <w:top w:w="100" w:type="dxa"/>
              <w:left w:w="100" w:type="dxa"/>
              <w:bottom w:w="100" w:type="dxa"/>
              <w:right w:w="100" w:type="dxa"/>
            </w:tcMar>
          </w:tcPr>
          <w:p w14:paraId="39F43B99" w14:textId="77777777" w:rsidR="00953917" w:rsidRPr="005C5642" w:rsidRDefault="00953917" w:rsidP="00953917">
            <w:pPr>
              <w:widowControl w:val="0"/>
              <w:spacing w:line="240" w:lineRule="auto"/>
              <w:rPr>
                <w:rFonts w:eastAsia="Times New Roman" w:cs="Times New Roman"/>
                <w:sz w:val="24"/>
                <w:szCs w:val="24"/>
              </w:rPr>
            </w:pPr>
            <w:r w:rsidRPr="005C5642">
              <w:rPr>
                <w:rFonts w:eastAsia="Times New Roman" w:cs="Times New Roman"/>
                <w:sz w:val="24"/>
                <w:szCs w:val="24"/>
              </w:rPr>
              <w:t>Đăng nhập quyền Admin</w:t>
            </w:r>
          </w:p>
        </w:tc>
      </w:tr>
      <w:tr w:rsidR="00953917" w:rsidRPr="005C5642" w14:paraId="255FFB16" w14:textId="77777777" w:rsidTr="00953917">
        <w:tc>
          <w:tcPr>
            <w:tcW w:w="2070" w:type="dxa"/>
            <w:shd w:val="clear" w:color="auto" w:fill="auto"/>
            <w:tcMar>
              <w:top w:w="100" w:type="dxa"/>
              <w:left w:w="100" w:type="dxa"/>
              <w:bottom w:w="100" w:type="dxa"/>
              <w:right w:w="100" w:type="dxa"/>
            </w:tcMar>
          </w:tcPr>
          <w:p w14:paraId="1B0BE983" w14:textId="77777777" w:rsidR="00953917" w:rsidRPr="005C5642" w:rsidRDefault="00953917" w:rsidP="00953917">
            <w:pPr>
              <w:widowControl w:val="0"/>
              <w:spacing w:line="240" w:lineRule="auto"/>
              <w:rPr>
                <w:rFonts w:eastAsia="Times New Roman" w:cs="Times New Roman"/>
                <w:b/>
                <w:sz w:val="24"/>
                <w:szCs w:val="24"/>
              </w:rPr>
            </w:pPr>
            <w:r w:rsidRPr="005C5642">
              <w:rPr>
                <w:rFonts w:eastAsia="Times New Roman" w:cs="Times New Roman"/>
                <w:b/>
                <w:sz w:val="24"/>
                <w:szCs w:val="24"/>
              </w:rPr>
              <w:t>Điều kiện</w:t>
            </w:r>
          </w:p>
        </w:tc>
        <w:tc>
          <w:tcPr>
            <w:tcW w:w="6930" w:type="dxa"/>
            <w:shd w:val="clear" w:color="auto" w:fill="auto"/>
            <w:tcMar>
              <w:top w:w="100" w:type="dxa"/>
              <w:left w:w="100" w:type="dxa"/>
              <w:bottom w:w="100" w:type="dxa"/>
              <w:right w:w="100" w:type="dxa"/>
            </w:tcMar>
          </w:tcPr>
          <w:p w14:paraId="330A18A3" w14:textId="77777777" w:rsidR="00953917" w:rsidRPr="005C5642" w:rsidRDefault="00953917" w:rsidP="00953917">
            <w:pPr>
              <w:widowControl w:val="0"/>
              <w:spacing w:line="240" w:lineRule="auto"/>
              <w:rPr>
                <w:rFonts w:eastAsia="Times New Roman" w:cs="Times New Roman"/>
                <w:sz w:val="24"/>
                <w:szCs w:val="24"/>
              </w:rPr>
            </w:pPr>
            <w:r w:rsidRPr="005C5642">
              <w:rPr>
                <w:rFonts w:eastAsia="Times New Roman" w:cs="Times New Roman"/>
                <w:sz w:val="24"/>
                <w:szCs w:val="24"/>
              </w:rPr>
              <w:t>Người dùng muốn thực hiện hành động xóa, sửa, tìm kiếm phải có ít nhất 1 tài khoản</w:t>
            </w:r>
          </w:p>
        </w:tc>
      </w:tr>
      <w:tr w:rsidR="00953917" w:rsidRPr="005C5642" w14:paraId="0068886E" w14:textId="77777777" w:rsidTr="00953917">
        <w:tc>
          <w:tcPr>
            <w:tcW w:w="2070" w:type="dxa"/>
            <w:shd w:val="clear" w:color="auto" w:fill="auto"/>
            <w:tcMar>
              <w:top w:w="100" w:type="dxa"/>
              <w:left w:w="100" w:type="dxa"/>
              <w:bottom w:w="100" w:type="dxa"/>
              <w:right w:w="100" w:type="dxa"/>
            </w:tcMar>
          </w:tcPr>
          <w:p w14:paraId="6E30349C" w14:textId="77777777" w:rsidR="00953917" w:rsidRPr="005C5642" w:rsidRDefault="00953917" w:rsidP="00953917">
            <w:pPr>
              <w:widowControl w:val="0"/>
              <w:spacing w:line="240" w:lineRule="auto"/>
              <w:rPr>
                <w:rFonts w:eastAsia="Times New Roman" w:cs="Times New Roman"/>
                <w:b/>
                <w:sz w:val="24"/>
                <w:szCs w:val="24"/>
              </w:rPr>
            </w:pPr>
            <w:r w:rsidRPr="005C5642">
              <w:rPr>
                <w:rFonts w:eastAsia="Times New Roman" w:cs="Times New Roman"/>
                <w:b/>
                <w:sz w:val="24"/>
                <w:szCs w:val="24"/>
              </w:rPr>
              <w:t>Mở rộng</w:t>
            </w:r>
          </w:p>
        </w:tc>
        <w:tc>
          <w:tcPr>
            <w:tcW w:w="6930" w:type="dxa"/>
            <w:shd w:val="clear" w:color="auto" w:fill="auto"/>
            <w:tcMar>
              <w:top w:w="100" w:type="dxa"/>
              <w:left w:w="100" w:type="dxa"/>
              <w:bottom w:w="100" w:type="dxa"/>
              <w:right w:w="100" w:type="dxa"/>
            </w:tcMar>
          </w:tcPr>
          <w:p w14:paraId="4A5F38A9" w14:textId="77777777" w:rsidR="00953917" w:rsidRPr="005C5642" w:rsidRDefault="00953917" w:rsidP="00953917">
            <w:pPr>
              <w:widowControl w:val="0"/>
              <w:spacing w:line="240" w:lineRule="auto"/>
              <w:rPr>
                <w:rFonts w:eastAsia="Times New Roman" w:cs="Times New Roman"/>
                <w:sz w:val="24"/>
                <w:szCs w:val="24"/>
              </w:rPr>
            </w:pPr>
            <w:r w:rsidRPr="005C5642">
              <w:rPr>
                <w:rFonts w:eastAsia="Times New Roman" w:cs="Times New Roman"/>
                <w:sz w:val="24"/>
                <w:szCs w:val="24"/>
              </w:rPr>
              <w:t>Có nút refresh lại trang</w:t>
            </w:r>
          </w:p>
          <w:p w14:paraId="420D8C21" w14:textId="77777777" w:rsidR="00953917" w:rsidRPr="005C5642" w:rsidRDefault="00953917" w:rsidP="00953917">
            <w:pPr>
              <w:widowControl w:val="0"/>
              <w:spacing w:line="240" w:lineRule="auto"/>
              <w:rPr>
                <w:rFonts w:eastAsia="Times New Roman" w:cs="Times New Roman"/>
                <w:sz w:val="24"/>
                <w:szCs w:val="24"/>
              </w:rPr>
            </w:pPr>
            <w:r w:rsidRPr="005C5642">
              <w:rPr>
                <w:rFonts w:eastAsia="Times New Roman" w:cs="Times New Roman"/>
                <w:sz w:val="24"/>
                <w:szCs w:val="24"/>
              </w:rPr>
              <w:t>Lọc để tìm kiếm</w:t>
            </w:r>
          </w:p>
          <w:p w14:paraId="1CC59493" w14:textId="77777777" w:rsidR="00953917" w:rsidRPr="005C5642" w:rsidRDefault="00953917" w:rsidP="00953917">
            <w:pPr>
              <w:widowControl w:val="0"/>
              <w:spacing w:line="240" w:lineRule="auto"/>
              <w:rPr>
                <w:rFonts w:eastAsia="Times New Roman" w:cs="Times New Roman"/>
                <w:sz w:val="24"/>
                <w:szCs w:val="24"/>
              </w:rPr>
            </w:pPr>
            <w:r w:rsidRPr="005C5642">
              <w:rPr>
                <w:rFonts w:eastAsia="Times New Roman" w:cs="Times New Roman"/>
                <w:sz w:val="24"/>
                <w:szCs w:val="24"/>
              </w:rPr>
              <w:t>In ra excel</w:t>
            </w:r>
          </w:p>
          <w:p w14:paraId="62E182EC" w14:textId="77777777" w:rsidR="00953917" w:rsidRPr="005C5642" w:rsidRDefault="00953917" w:rsidP="00953917">
            <w:pPr>
              <w:widowControl w:val="0"/>
              <w:spacing w:line="240" w:lineRule="auto"/>
              <w:rPr>
                <w:rFonts w:eastAsia="Times New Roman" w:cs="Times New Roman"/>
                <w:sz w:val="24"/>
                <w:szCs w:val="24"/>
              </w:rPr>
            </w:pPr>
            <w:r w:rsidRPr="005C5642">
              <w:rPr>
                <w:rFonts w:eastAsia="Times New Roman" w:cs="Times New Roman"/>
                <w:sz w:val="24"/>
                <w:szCs w:val="24"/>
              </w:rPr>
              <w:t>Phân trang</w:t>
            </w:r>
          </w:p>
        </w:tc>
      </w:tr>
    </w:tbl>
    <w:p w14:paraId="45469EA1" w14:textId="77777777" w:rsidR="00953917" w:rsidRPr="005C5642" w:rsidRDefault="00953917" w:rsidP="00953917">
      <w:pPr>
        <w:rPr>
          <w:rFonts w:eastAsia="Times New Roman" w:cs="Times New Roman"/>
          <w:szCs w:val="26"/>
        </w:rPr>
      </w:pPr>
      <w:bookmarkStart w:id="175" w:name="_isgzm4ssubr" w:colFirst="0" w:colLast="0"/>
      <w:bookmarkEnd w:id="175"/>
    </w:p>
    <w:tbl>
      <w:tblPr>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70"/>
        <w:gridCol w:w="6930"/>
      </w:tblGrid>
      <w:tr w:rsidR="00953917" w:rsidRPr="005C5642" w14:paraId="018DF1B7" w14:textId="77777777" w:rsidTr="00953917">
        <w:tc>
          <w:tcPr>
            <w:tcW w:w="2070" w:type="dxa"/>
            <w:shd w:val="clear" w:color="auto" w:fill="auto"/>
            <w:tcMar>
              <w:top w:w="100" w:type="dxa"/>
              <w:left w:w="100" w:type="dxa"/>
              <w:bottom w:w="100" w:type="dxa"/>
              <w:right w:w="100" w:type="dxa"/>
            </w:tcMar>
          </w:tcPr>
          <w:p w14:paraId="0F0A0216" w14:textId="77777777" w:rsidR="00953917" w:rsidRPr="005C5642" w:rsidRDefault="00953917" w:rsidP="00953917">
            <w:pPr>
              <w:widowControl w:val="0"/>
              <w:spacing w:line="240" w:lineRule="auto"/>
              <w:rPr>
                <w:rFonts w:eastAsia="Times New Roman" w:cs="Times New Roman"/>
                <w:b/>
                <w:sz w:val="24"/>
                <w:szCs w:val="24"/>
              </w:rPr>
            </w:pPr>
            <w:bookmarkStart w:id="176" w:name="_g9enwr4107vy" w:colFirst="0" w:colLast="0"/>
            <w:bookmarkEnd w:id="176"/>
            <w:r w:rsidRPr="005C5642">
              <w:rPr>
                <w:rFonts w:eastAsia="Times New Roman" w:cs="Times New Roman"/>
                <w:b/>
                <w:sz w:val="24"/>
                <w:szCs w:val="24"/>
              </w:rPr>
              <w:t xml:space="preserve">Mã Use Case </w:t>
            </w:r>
          </w:p>
        </w:tc>
        <w:tc>
          <w:tcPr>
            <w:tcW w:w="6930" w:type="dxa"/>
            <w:shd w:val="clear" w:color="auto" w:fill="auto"/>
            <w:tcMar>
              <w:top w:w="100" w:type="dxa"/>
              <w:left w:w="100" w:type="dxa"/>
              <w:bottom w:w="100" w:type="dxa"/>
              <w:right w:w="100" w:type="dxa"/>
            </w:tcMar>
          </w:tcPr>
          <w:p w14:paraId="0DFEC310" w14:textId="77777777" w:rsidR="00953917" w:rsidRPr="005C5642" w:rsidRDefault="00953917" w:rsidP="00953917">
            <w:pPr>
              <w:widowControl w:val="0"/>
              <w:spacing w:line="240" w:lineRule="auto"/>
              <w:rPr>
                <w:rFonts w:eastAsia="Times New Roman" w:cs="Times New Roman"/>
                <w:sz w:val="24"/>
                <w:szCs w:val="24"/>
              </w:rPr>
            </w:pPr>
            <w:r w:rsidRPr="005C5642">
              <w:rPr>
                <w:rFonts w:eastAsia="Times New Roman" w:cs="Times New Roman"/>
                <w:sz w:val="24"/>
                <w:szCs w:val="24"/>
              </w:rPr>
              <w:t>7.2</w:t>
            </w:r>
          </w:p>
        </w:tc>
      </w:tr>
      <w:tr w:rsidR="00953917" w:rsidRPr="005C5642" w14:paraId="0554BC5E" w14:textId="77777777" w:rsidTr="00953917">
        <w:tc>
          <w:tcPr>
            <w:tcW w:w="2070" w:type="dxa"/>
            <w:shd w:val="clear" w:color="auto" w:fill="auto"/>
            <w:tcMar>
              <w:top w:w="100" w:type="dxa"/>
              <w:left w:w="100" w:type="dxa"/>
              <w:bottom w:w="100" w:type="dxa"/>
              <w:right w:w="100" w:type="dxa"/>
            </w:tcMar>
          </w:tcPr>
          <w:p w14:paraId="3D7EB619" w14:textId="77777777" w:rsidR="00953917" w:rsidRPr="005C5642" w:rsidRDefault="00953917" w:rsidP="00953917">
            <w:pPr>
              <w:widowControl w:val="0"/>
              <w:spacing w:line="240" w:lineRule="auto"/>
              <w:rPr>
                <w:rFonts w:eastAsia="Times New Roman" w:cs="Times New Roman"/>
                <w:b/>
                <w:sz w:val="24"/>
                <w:szCs w:val="24"/>
              </w:rPr>
            </w:pPr>
            <w:r w:rsidRPr="005C5642">
              <w:rPr>
                <w:rFonts w:eastAsia="Times New Roman" w:cs="Times New Roman"/>
                <w:b/>
                <w:sz w:val="24"/>
                <w:szCs w:val="24"/>
              </w:rPr>
              <w:t>Tên Use Case</w:t>
            </w:r>
          </w:p>
        </w:tc>
        <w:tc>
          <w:tcPr>
            <w:tcW w:w="6930" w:type="dxa"/>
            <w:shd w:val="clear" w:color="auto" w:fill="auto"/>
            <w:tcMar>
              <w:top w:w="100" w:type="dxa"/>
              <w:left w:w="100" w:type="dxa"/>
              <w:bottom w:w="100" w:type="dxa"/>
              <w:right w:w="100" w:type="dxa"/>
            </w:tcMar>
          </w:tcPr>
          <w:p w14:paraId="411CB4E6" w14:textId="77777777" w:rsidR="00953917" w:rsidRPr="005C5642" w:rsidRDefault="00953917" w:rsidP="00953917">
            <w:pPr>
              <w:widowControl w:val="0"/>
              <w:spacing w:line="240" w:lineRule="auto"/>
              <w:rPr>
                <w:rFonts w:eastAsia="Times New Roman" w:cs="Times New Roman"/>
                <w:sz w:val="24"/>
                <w:szCs w:val="24"/>
              </w:rPr>
            </w:pPr>
            <w:r w:rsidRPr="005C5642">
              <w:rPr>
                <w:rFonts w:eastAsia="Times New Roman" w:cs="Times New Roman"/>
                <w:sz w:val="24"/>
                <w:szCs w:val="24"/>
              </w:rPr>
              <w:t>Quản lý thêm tài khoản</w:t>
            </w:r>
          </w:p>
        </w:tc>
      </w:tr>
      <w:tr w:rsidR="00953917" w:rsidRPr="005C5642" w14:paraId="0F83D16F" w14:textId="77777777" w:rsidTr="00953917">
        <w:tc>
          <w:tcPr>
            <w:tcW w:w="2070" w:type="dxa"/>
            <w:shd w:val="clear" w:color="auto" w:fill="auto"/>
            <w:tcMar>
              <w:top w:w="100" w:type="dxa"/>
              <w:left w:w="100" w:type="dxa"/>
              <w:bottom w:w="100" w:type="dxa"/>
              <w:right w:w="100" w:type="dxa"/>
            </w:tcMar>
          </w:tcPr>
          <w:p w14:paraId="1ECB0957" w14:textId="77777777" w:rsidR="00953917" w:rsidRPr="005C5642" w:rsidRDefault="00953917" w:rsidP="00953917">
            <w:pPr>
              <w:widowControl w:val="0"/>
              <w:spacing w:line="240" w:lineRule="auto"/>
              <w:rPr>
                <w:rFonts w:eastAsia="Times New Roman" w:cs="Times New Roman"/>
                <w:b/>
                <w:sz w:val="24"/>
                <w:szCs w:val="24"/>
              </w:rPr>
            </w:pPr>
            <w:r w:rsidRPr="005C5642">
              <w:rPr>
                <w:rFonts w:eastAsia="Times New Roman" w:cs="Times New Roman"/>
                <w:b/>
                <w:sz w:val="24"/>
                <w:szCs w:val="24"/>
              </w:rPr>
              <w:t xml:space="preserve">Mô tả </w:t>
            </w:r>
          </w:p>
        </w:tc>
        <w:tc>
          <w:tcPr>
            <w:tcW w:w="6930" w:type="dxa"/>
            <w:shd w:val="clear" w:color="auto" w:fill="auto"/>
            <w:tcMar>
              <w:top w:w="100" w:type="dxa"/>
              <w:left w:w="100" w:type="dxa"/>
              <w:bottom w:w="100" w:type="dxa"/>
              <w:right w:w="100" w:type="dxa"/>
            </w:tcMar>
          </w:tcPr>
          <w:p w14:paraId="6E320201" w14:textId="77777777" w:rsidR="00953917" w:rsidRPr="005C5642" w:rsidRDefault="00953917" w:rsidP="00953917">
            <w:pPr>
              <w:rPr>
                <w:rFonts w:eastAsia="Times New Roman" w:cs="Times New Roman"/>
                <w:sz w:val="24"/>
                <w:szCs w:val="24"/>
              </w:rPr>
            </w:pPr>
            <w:r w:rsidRPr="005C5642">
              <w:rPr>
                <w:rFonts w:eastAsia="Times New Roman" w:cs="Times New Roman"/>
                <w:szCs w:val="26"/>
              </w:rPr>
              <w:t>Là trang quản lý thêm tài khoản và phân quyền</w:t>
            </w:r>
          </w:p>
        </w:tc>
      </w:tr>
      <w:tr w:rsidR="00953917" w:rsidRPr="005C5642" w14:paraId="37856A1D" w14:textId="77777777" w:rsidTr="00953917">
        <w:tc>
          <w:tcPr>
            <w:tcW w:w="2070" w:type="dxa"/>
            <w:shd w:val="clear" w:color="auto" w:fill="auto"/>
            <w:tcMar>
              <w:top w:w="100" w:type="dxa"/>
              <w:left w:w="100" w:type="dxa"/>
              <w:bottom w:w="100" w:type="dxa"/>
              <w:right w:w="100" w:type="dxa"/>
            </w:tcMar>
          </w:tcPr>
          <w:p w14:paraId="4F06468C" w14:textId="77777777" w:rsidR="00953917" w:rsidRPr="005C5642" w:rsidRDefault="00953917" w:rsidP="00953917">
            <w:pPr>
              <w:widowControl w:val="0"/>
              <w:spacing w:line="240" w:lineRule="auto"/>
              <w:rPr>
                <w:rFonts w:eastAsia="Times New Roman" w:cs="Times New Roman"/>
                <w:b/>
                <w:sz w:val="24"/>
                <w:szCs w:val="24"/>
              </w:rPr>
            </w:pPr>
            <w:r w:rsidRPr="005C5642">
              <w:rPr>
                <w:rFonts w:eastAsia="Times New Roman" w:cs="Times New Roman"/>
                <w:b/>
                <w:sz w:val="24"/>
                <w:szCs w:val="24"/>
              </w:rPr>
              <w:t>Sự kiện</w:t>
            </w:r>
          </w:p>
        </w:tc>
        <w:tc>
          <w:tcPr>
            <w:tcW w:w="6930" w:type="dxa"/>
            <w:shd w:val="clear" w:color="auto" w:fill="auto"/>
            <w:tcMar>
              <w:top w:w="100" w:type="dxa"/>
              <w:left w:w="100" w:type="dxa"/>
              <w:bottom w:w="100" w:type="dxa"/>
              <w:right w:w="100" w:type="dxa"/>
            </w:tcMar>
          </w:tcPr>
          <w:p w14:paraId="3ECD3DAE" w14:textId="77777777" w:rsidR="00953917" w:rsidRPr="005C5642" w:rsidRDefault="00953917" w:rsidP="00953917">
            <w:pPr>
              <w:rPr>
                <w:rFonts w:eastAsia="Times New Roman" w:cs="Times New Roman"/>
                <w:szCs w:val="26"/>
              </w:rPr>
            </w:pPr>
            <w:r w:rsidRPr="005C5642">
              <w:rPr>
                <w:rFonts w:eastAsia="Times New Roman" w:cs="Times New Roman"/>
                <w:szCs w:val="26"/>
              </w:rPr>
              <w:t>Người dùng có thể thực hiện thêm tài khoản gồm:</w:t>
            </w:r>
          </w:p>
          <w:p w14:paraId="62C4075D" w14:textId="77777777" w:rsidR="00953917" w:rsidRPr="005C5642" w:rsidRDefault="00953917" w:rsidP="008F6EEE">
            <w:pPr>
              <w:numPr>
                <w:ilvl w:val="0"/>
                <w:numId w:val="17"/>
              </w:numPr>
              <w:spacing w:line="276" w:lineRule="auto"/>
              <w:jc w:val="left"/>
              <w:rPr>
                <w:rFonts w:eastAsia="Times New Roman" w:cs="Times New Roman"/>
                <w:szCs w:val="26"/>
              </w:rPr>
            </w:pPr>
            <w:r w:rsidRPr="005C5642">
              <w:rPr>
                <w:rFonts w:eastAsia="Times New Roman" w:cs="Times New Roman"/>
                <w:szCs w:val="26"/>
              </w:rPr>
              <w:t>Tên người dùng</w:t>
            </w:r>
          </w:p>
          <w:p w14:paraId="155B5BBF" w14:textId="77777777" w:rsidR="00953917" w:rsidRPr="005C5642" w:rsidRDefault="00953917" w:rsidP="008F6EEE">
            <w:pPr>
              <w:numPr>
                <w:ilvl w:val="0"/>
                <w:numId w:val="17"/>
              </w:numPr>
              <w:spacing w:line="276" w:lineRule="auto"/>
              <w:jc w:val="left"/>
              <w:rPr>
                <w:rFonts w:eastAsia="Times New Roman" w:cs="Times New Roman"/>
                <w:szCs w:val="26"/>
              </w:rPr>
            </w:pPr>
            <w:r w:rsidRPr="005C5642">
              <w:rPr>
                <w:rFonts w:eastAsia="Times New Roman" w:cs="Times New Roman"/>
                <w:szCs w:val="26"/>
              </w:rPr>
              <w:t>Tài khoản</w:t>
            </w:r>
          </w:p>
          <w:p w14:paraId="6CDB6382" w14:textId="77777777" w:rsidR="00953917" w:rsidRPr="005C5642" w:rsidRDefault="00953917" w:rsidP="008F6EEE">
            <w:pPr>
              <w:numPr>
                <w:ilvl w:val="0"/>
                <w:numId w:val="17"/>
              </w:numPr>
              <w:spacing w:line="276" w:lineRule="auto"/>
              <w:jc w:val="left"/>
              <w:rPr>
                <w:rFonts w:eastAsia="Times New Roman" w:cs="Times New Roman"/>
                <w:szCs w:val="26"/>
              </w:rPr>
            </w:pPr>
            <w:r w:rsidRPr="005C5642">
              <w:rPr>
                <w:rFonts w:eastAsia="Times New Roman" w:cs="Times New Roman"/>
                <w:szCs w:val="26"/>
              </w:rPr>
              <w:t>Phân quyền</w:t>
            </w:r>
          </w:p>
        </w:tc>
      </w:tr>
      <w:tr w:rsidR="00953917" w:rsidRPr="005C5642" w14:paraId="1A539A8C" w14:textId="77777777" w:rsidTr="00953917">
        <w:tc>
          <w:tcPr>
            <w:tcW w:w="2070" w:type="dxa"/>
            <w:shd w:val="clear" w:color="auto" w:fill="auto"/>
            <w:tcMar>
              <w:top w:w="100" w:type="dxa"/>
              <w:left w:w="100" w:type="dxa"/>
              <w:bottom w:w="100" w:type="dxa"/>
              <w:right w:w="100" w:type="dxa"/>
            </w:tcMar>
          </w:tcPr>
          <w:p w14:paraId="1444A5FE" w14:textId="77777777" w:rsidR="00953917" w:rsidRPr="005C5642" w:rsidRDefault="00953917" w:rsidP="00953917">
            <w:pPr>
              <w:widowControl w:val="0"/>
              <w:spacing w:line="240" w:lineRule="auto"/>
              <w:rPr>
                <w:rFonts w:eastAsia="Times New Roman" w:cs="Times New Roman"/>
                <w:b/>
                <w:sz w:val="24"/>
                <w:szCs w:val="24"/>
              </w:rPr>
            </w:pPr>
            <w:r w:rsidRPr="005C5642">
              <w:rPr>
                <w:rFonts w:eastAsia="Times New Roman" w:cs="Times New Roman"/>
                <w:b/>
                <w:sz w:val="24"/>
                <w:szCs w:val="24"/>
              </w:rPr>
              <w:t>Yêu cầu</w:t>
            </w:r>
          </w:p>
        </w:tc>
        <w:tc>
          <w:tcPr>
            <w:tcW w:w="6930" w:type="dxa"/>
            <w:shd w:val="clear" w:color="auto" w:fill="auto"/>
            <w:tcMar>
              <w:top w:w="100" w:type="dxa"/>
              <w:left w:w="100" w:type="dxa"/>
              <w:bottom w:w="100" w:type="dxa"/>
              <w:right w:w="100" w:type="dxa"/>
            </w:tcMar>
          </w:tcPr>
          <w:p w14:paraId="28A0B161" w14:textId="77777777" w:rsidR="00953917" w:rsidRPr="005C5642" w:rsidRDefault="00953917" w:rsidP="00953917">
            <w:pPr>
              <w:widowControl w:val="0"/>
              <w:spacing w:line="240" w:lineRule="auto"/>
              <w:rPr>
                <w:rFonts w:eastAsia="Times New Roman" w:cs="Times New Roman"/>
                <w:sz w:val="24"/>
                <w:szCs w:val="24"/>
              </w:rPr>
            </w:pPr>
            <w:r w:rsidRPr="005C5642">
              <w:rPr>
                <w:rFonts w:eastAsia="Times New Roman" w:cs="Times New Roman"/>
                <w:sz w:val="24"/>
                <w:szCs w:val="24"/>
              </w:rPr>
              <w:t>Bấm nút thêm trên web</w:t>
            </w:r>
          </w:p>
          <w:p w14:paraId="37C1A13E" w14:textId="77777777" w:rsidR="00953917" w:rsidRPr="005C5642" w:rsidRDefault="00953917" w:rsidP="00953917">
            <w:pPr>
              <w:widowControl w:val="0"/>
              <w:spacing w:line="240" w:lineRule="auto"/>
              <w:rPr>
                <w:rFonts w:eastAsia="Times New Roman" w:cs="Times New Roman"/>
                <w:sz w:val="24"/>
                <w:szCs w:val="24"/>
              </w:rPr>
            </w:pPr>
            <w:r w:rsidRPr="005C5642">
              <w:rPr>
                <w:rFonts w:eastAsia="Times New Roman" w:cs="Times New Roman"/>
                <w:sz w:val="24"/>
                <w:szCs w:val="24"/>
              </w:rPr>
              <w:t>Bấm icon dấu cộng trên mobile</w:t>
            </w:r>
          </w:p>
        </w:tc>
      </w:tr>
    </w:tbl>
    <w:p w14:paraId="4EC2D7D4" w14:textId="160B4A08" w:rsidR="00953917" w:rsidRPr="005C5642" w:rsidRDefault="00953917" w:rsidP="000A5F92">
      <w:pPr>
        <w:pStyle w:val="Heading5"/>
        <w:rPr>
          <w:rFonts w:ascii="Times New Roman" w:hAnsi="Times New Roman" w:cs="Times New Roman"/>
        </w:rPr>
      </w:pPr>
    </w:p>
    <w:tbl>
      <w:tblPr>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70"/>
        <w:gridCol w:w="6930"/>
      </w:tblGrid>
      <w:tr w:rsidR="00953917" w:rsidRPr="005C5642" w14:paraId="04018F42" w14:textId="77777777" w:rsidTr="00953917">
        <w:tc>
          <w:tcPr>
            <w:tcW w:w="2070" w:type="dxa"/>
            <w:shd w:val="clear" w:color="auto" w:fill="auto"/>
            <w:tcMar>
              <w:top w:w="100" w:type="dxa"/>
              <w:left w:w="100" w:type="dxa"/>
              <w:bottom w:w="100" w:type="dxa"/>
              <w:right w:w="100" w:type="dxa"/>
            </w:tcMar>
          </w:tcPr>
          <w:p w14:paraId="23DEAFF7" w14:textId="77777777" w:rsidR="00953917" w:rsidRPr="005C5642" w:rsidRDefault="00953917" w:rsidP="00953917">
            <w:pPr>
              <w:widowControl w:val="0"/>
              <w:spacing w:line="240" w:lineRule="auto"/>
              <w:rPr>
                <w:rFonts w:eastAsia="Times New Roman" w:cs="Times New Roman"/>
                <w:b/>
                <w:sz w:val="24"/>
                <w:szCs w:val="24"/>
              </w:rPr>
            </w:pPr>
            <w:r w:rsidRPr="005C5642">
              <w:rPr>
                <w:rFonts w:eastAsia="Times New Roman" w:cs="Times New Roman"/>
                <w:b/>
                <w:sz w:val="24"/>
                <w:szCs w:val="24"/>
              </w:rPr>
              <w:t xml:space="preserve">Mã Use Case </w:t>
            </w:r>
          </w:p>
        </w:tc>
        <w:tc>
          <w:tcPr>
            <w:tcW w:w="6930" w:type="dxa"/>
            <w:shd w:val="clear" w:color="auto" w:fill="auto"/>
            <w:tcMar>
              <w:top w:w="100" w:type="dxa"/>
              <w:left w:w="100" w:type="dxa"/>
              <w:bottom w:w="100" w:type="dxa"/>
              <w:right w:w="100" w:type="dxa"/>
            </w:tcMar>
          </w:tcPr>
          <w:p w14:paraId="3111694D" w14:textId="77777777" w:rsidR="00953917" w:rsidRPr="005C5642" w:rsidRDefault="00953917" w:rsidP="00953917">
            <w:pPr>
              <w:widowControl w:val="0"/>
              <w:spacing w:line="240" w:lineRule="auto"/>
              <w:rPr>
                <w:rFonts w:eastAsia="Times New Roman" w:cs="Times New Roman"/>
                <w:sz w:val="24"/>
                <w:szCs w:val="24"/>
              </w:rPr>
            </w:pPr>
            <w:r w:rsidRPr="005C5642">
              <w:rPr>
                <w:rFonts w:eastAsia="Times New Roman" w:cs="Times New Roman"/>
                <w:sz w:val="24"/>
                <w:szCs w:val="24"/>
              </w:rPr>
              <w:t>7.3</w:t>
            </w:r>
          </w:p>
        </w:tc>
      </w:tr>
      <w:tr w:rsidR="00953917" w:rsidRPr="005C5642" w14:paraId="3C2A591A" w14:textId="77777777" w:rsidTr="00953917">
        <w:tc>
          <w:tcPr>
            <w:tcW w:w="2070" w:type="dxa"/>
            <w:shd w:val="clear" w:color="auto" w:fill="auto"/>
            <w:tcMar>
              <w:top w:w="100" w:type="dxa"/>
              <w:left w:w="100" w:type="dxa"/>
              <w:bottom w:w="100" w:type="dxa"/>
              <w:right w:w="100" w:type="dxa"/>
            </w:tcMar>
          </w:tcPr>
          <w:p w14:paraId="4AE19A1D" w14:textId="77777777" w:rsidR="00953917" w:rsidRPr="005C5642" w:rsidRDefault="00953917" w:rsidP="00953917">
            <w:pPr>
              <w:widowControl w:val="0"/>
              <w:spacing w:line="240" w:lineRule="auto"/>
              <w:rPr>
                <w:rFonts w:eastAsia="Times New Roman" w:cs="Times New Roman"/>
                <w:b/>
                <w:sz w:val="24"/>
                <w:szCs w:val="24"/>
              </w:rPr>
            </w:pPr>
            <w:r w:rsidRPr="005C5642">
              <w:rPr>
                <w:rFonts w:eastAsia="Times New Roman" w:cs="Times New Roman"/>
                <w:b/>
                <w:sz w:val="24"/>
                <w:szCs w:val="24"/>
              </w:rPr>
              <w:t>Tên Use Case</w:t>
            </w:r>
          </w:p>
        </w:tc>
        <w:tc>
          <w:tcPr>
            <w:tcW w:w="6930" w:type="dxa"/>
            <w:shd w:val="clear" w:color="auto" w:fill="auto"/>
            <w:tcMar>
              <w:top w:w="100" w:type="dxa"/>
              <w:left w:w="100" w:type="dxa"/>
              <w:bottom w:w="100" w:type="dxa"/>
              <w:right w:w="100" w:type="dxa"/>
            </w:tcMar>
          </w:tcPr>
          <w:p w14:paraId="4BE21AC8" w14:textId="77777777" w:rsidR="00953917" w:rsidRPr="005C5642" w:rsidRDefault="00953917" w:rsidP="00953917">
            <w:pPr>
              <w:widowControl w:val="0"/>
              <w:spacing w:line="240" w:lineRule="auto"/>
              <w:rPr>
                <w:rFonts w:eastAsia="Times New Roman" w:cs="Times New Roman"/>
                <w:sz w:val="24"/>
                <w:szCs w:val="24"/>
              </w:rPr>
            </w:pPr>
            <w:r w:rsidRPr="005C5642">
              <w:rPr>
                <w:rFonts w:eastAsia="Times New Roman" w:cs="Times New Roman"/>
                <w:sz w:val="24"/>
                <w:szCs w:val="24"/>
              </w:rPr>
              <w:t>Quản lý phân quyền</w:t>
            </w:r>
          </w:p>
        </w:tc>
      </w:tr>
      <w:tr w:rsidR="00953917" w:rsidRPr="005C5642" w14:paraId="7C2AF1D7" w14:textId="77777777" w:rsidTr="00953917">
        <w:tc>
          <w:tcPr>
            <w:tcW w:w="2070" w:type="dxa"/>
            <w:shd w:val="clear" w:color="auto" w:fill="auto"/>
            <w:tcMar>
              <w:top w:w="100" w:type="dxa"/>
              <w:left w:w="100" w:type="dxa"/>
              <w:bottom w:w="100" w:type="dxa"/>
              <w:right w:w="100" w:type="dxa"/>
            </w:tcMar>
          </w:tcPr>
          <w:p w14:paraId="3FA90A3F" w14:textId="77777777" w:rsidR="00953917" w:rsidRPr="005C5642" w:rsidRDefault="00953917" w:rsidP="00953917">
            <w:pPr>
              <w:widowControl w:val="0"/>
              <w:spacing w:line="240" w:lineRule="auto"/>
              <w:rPr>
                <w:rFonts w:eastAsia="Times New Roman" w:cs="Times New Roman"/>
                <w:b/>
                <w:sz w:val="24"/>
                <w:szCs w:val="24"/>
              </w:rPr>
            </w:pPr>
            <w:r w:rsidRPr="005C5642">
              <w:rPr>
                <w:rFonts w:eastAsia="Times New Roman" w:cs="Times New Roman"/>
                <w:b/>
                <w:sz w:val="24"/>
                <w:szCs w:val="24"/>
              </w:rPr>
              <w:t xml:space="preserve">Mô tả </w:t>
            </w:r>
          </w:p>
        </w:tc>
        <w:tc>
          <w:tcPr>
            <w:tcW w:w="6930" w:type="dxa"/>
            <w:shd w:val="clear" w:color="auto" w:fill="auto"/>
            <w:tcMar>
              <w:top w:w="100" w:type="dxa"/>
              <w:left w:w="100" w:type="dxa"/>
              <w:bottom w:w="100" w:type="dxa"/>
              <w:right w:w="100" w:type="dxa"/>
            </w:tcMar>
          </w:tcPr>
          <w:p w14:paraId="52FAD785" w14:textId="77777777" w:rsidR="00953917" w:rsidRPr="005C5642" w:rsidRDefault="00953917" w:rsidP="00953917">
            <w:pPr>
              <w:rPr>
                <w:rFonts w:eastAsia="Times New Roman" w:cs="Times New Roman"/>
                <w:sz w:val="24"/>
                <w:szCs w:val="24"/>
              </w:rPr>
            </w:pPr>
            <w:r w:rsidRPr="005C5642">
              <w:rPr>
                <w:rFonts w:eastAsia="Times New Roman" w:cs="Times New Roman"/>
                <w:szCs w:val="26"/>
              </w:rPr>
              <w:t>Là trang quản lý phân quyền cho người dùng theo admin</w:t>
            </w:r>
          </w:p>
        </w:tc>
      </w:tr>
      <w:tr w:rsidR="00953917" w:rsidRPr="005C5642" w14:paraId="22DED144" w14:textId="77777777" w:rsidTr="00953917">
        <w:tc>
          <w:tcPr>
            <w:tcW w:w="2070" w:type="dxa"/>
            <w:shd w:val="clear" w:color="auto" w:fill="auto"/>
            <w:tcMar>
              <w:top w:w="100" w:type="dxa"/>
              <w:left w:w="100" w:type="dxa"/>
              <w:bottom w:w="100" w:type="dxa"/>
              <w:right w:w="100" w:type="dxa"/>
            </w:tcMar>
          </w:tcPr>
          <w:p w14:paraId="168CADDC" w14:textId="77777777" w:rsidR="00953917" w:rsidRPr="005C5642" w:rsidRDefault="00953917" w:rsidP="00953917">
            <w:pPr>
              <w:widowControl w:val="0"/>
              <w:spacing w:line="240" w:lineRule="auto"/>
              <w:rPr>
                <w:rFonts w:eastAsia="Times New Roman" w:cs="Times New Roman"/>
                <w:b/>
                <w:sz w:val="24"/>
                <w:szCs w:val="24"/>
              </w:rPr>
            </w:pPr>
            <w:r w:rsidRPr="005C5642">
              <w:rPr>
                <w:rFonts w:eastAsia="Times New Roman" w:cs="Times New Roman"/>
                <w:b/>
                <w:sz w:val="24"/>
                <w:szCs w:val="24"/>
              </w:rPr>
              <w:t>Sự kiện</w:t>
            </w:r>
          </w:p>
        </w:tc>
        <w:tc>
          <w:tcPr>
            <w:tcW w:w="6930" w:type="dxa"/>
            <w:shd w:val="clear" w:color="auto" w:fill="auto"/>
            <w:tcMar>
              <w:top w:w="100" w:type="dxa"/>
              <w:left w:w="100" w:type="dxa"/>
              <w:bottom w:w="100" w:type="dxa"/>
              <w:right w:w="100" w:type="dxa"/>
            </w:tcMar>
          </w:tcPr>
          <w:p w14:paraId="2DF68200" w14:textId="77777777" w:rsidR="00953917" w:rsidRPr="005C5642" w:rsidRDefault="00953917" w:rsidP="00953917">
            <w:pPr>
              <w:rPr>
                <w:rFonts w:eastAsia="Times New Roman" w:cs="Times New Roman"/>
                <w:szCs w:val="26"/>
              </w:rPr>
            </w:pPr>
            <w:r w:rsidRPr="005C5642">
              <w:rPr>
                <w:rFonts w:eastAsia="Times New Roman" w:cs="Times New Roman"/>
                <w:szCs w:val="26"/>
              </w:rPr>
              <w:t>Người dùng có thể thực hiện phân quyền trên các trang gồm:</w:t>
            </w:r>
          </w:p>
          <w:p w14:paraId="64E612DD" w14:textId="77777777" w:rsidR="00953917" w:rsidRPr="005C5642" w:rsidRDefault="00953917" w:rsidP="008F6EEE">
            <w:pPr>
              <w:numPr>
                <w:ilvl w:val="0"/>
                <w:numId w:val="17"/>
              </w:numPr>
              <w:spacing w:line="276" w:lineRule="auto"/>
              <w:jc w:val="left"/>
              <w:rPr>
                <w:rFonts w:eastAsia="Times New Roman" w:cs="Times New Roman"/>
                <w:szCs w:val="26"/>
              </w:rPr>
            </w:pPr>
            <w:r w:rsidRPr="005C5642">
              <w:rPr>
                <w:rFonts w:eastAsia="Times New Roman" w:cs="Times New Roman"/>
                <w:szCs w:val="26"/>
              </w:rPr>
              <w:t>ALL</w:t>
            </w:r>
          </w:p>
          <w:p w14:paraId="696E9275" w14:textId="77777777" w:rsidR="00953917" w:rsidRPr="005C5642" w:rsidRDefault="00953917" w:rsidP="008F6EEE">
            <w:pPr>
              <w:numPr>
                <w:ilvl w:val="0"/>
                <w:numId w:val="17"/>
              </w:numPr>
              <w:spacing w:line="276" w:lineRule="auto"/>
              <w:jc w:val="left"/>
              <w:rPr>
                <w:rFonts w:eastAsia="Times New Roman" w:cs="Times New Roman"/>
                <w:szCs w:val="26"/>
              </w:rPr>
            </w:pPr>
            <w:r w:rsidRPr="005C5642">
              <w:rPr>
                <w:rFonts w:eastAsia="Times New Roman" w:cs="Times New Roman"/>
                <w:szCs w:val="26"/>
              </w:rPr>
              <w:t>READ</w:t>
            </w:r>
          </w:p>
          <w:p w14:paraId="51F57B1A" w14:textId="77777777" w:rsidR="00953917" w:rsidRPr="005C5642" w:rsidRDefault="00953917" w:rsidP="008F6EEE">
            <w:pPr>
              <w:numPr>
                <w:ilvl w:val="0"/>
                <w:numId w:val="17"/>
              </w:numPr>
              <w:spacing w:line="276" w:lineRule="auto"/>
              <w:jc w:val="left"/>
              <w:rPr>
                <w:rFonts w:eastAsia="Times New Roman" w:cs="Times New Roman"/>
                <w:szCs w:val="26"/>
              </w:rPr>
            </w:pPr>
            <w:r w:rsidRPr="005C5642">
              <w:rPr>
                <w:rFonts w:eastAsia="Times New Roman" w:cs="Times New Roman"/>
                <w:szCs w:val="26"/>
              </w:rPr>
              <w:t>CRUD</w:t>
            </w:r>
          </w:p>
          <w:p w14:paraId="5180842A" w14:textId="77777777" w:rsidR="00953917" w:rsidRPr="005C5642" w:rsidRDefault="00953917" w:rsidP="008F6EEE">
            <w:pPr>
              <w:numPr>
                <w:ilvl w:val="0"/>
                <w:numId w:val="17"/>
              </w:numPr>
              <w:spacing w:line="276" w:lineRule="auto"/>
              <w:jc w:val="left"/>
              <w:rPr>
                <w:rFonts w:eastAsia="Times New Roman" w:cs="Times New Roman"/>
                <w:szCs w:val="26"/>
              </w:rPr>
            </w:pPr>
            <w:r w:rsidRPr="005C5642">
              <w:rPr>
                <w:rFonts w:eastAsia="Times New Roman" w:cs="Times New Roman"/>
                <w:szCs w:val="26"/>
              </w:rPr>
              <w:t>REPORT</w:t>
            </w:r>
          </w:p>
          <w:p w14:paraId="4A5B126E" w14:textId="77777777" w:rsidR="00953917" w:rsidRPr="005C5642" w:rsidRDefault="00953917" w:rsidP="008F6EEE">
            <w:pPr>
              <w:numPr>
                <w:ilvl w:val="0"/>
                <w:numId w:val="17"/>
              </w:numPr>
              <w:spacing w:line="276" w:lineRule="auto"/>
              <w:jc w:val="left"/>
              <w:rPr>
                <w:rFonts w:eastAsia="Times New Roman" w:cs="Times New Roman"/>
                <w:szCs w:val="26"/>
              </w:rPr>
            </w:pPr>
            <w:r w:rsidRPr="005C5642">
              <w:rPr>
                <w:rFonts w:eastAsia="Times New Roman" w:cs="Times New Roman"/>
                <w:szCs w:val="26"/>
              </w:rPr>
              <w:t>NO</w:t>
            </w:r>
          </w:p>
        </w:tc>
      </w:tr>
      <w:tr w:rsidR="00953917" w:rsidRPr="005C5642" w14:paraId="56914A7A" w14:textId="77777777" w:rsidTr="00953917">
        <w:tc>
          <w:tcPr>
            <w:tcW w:w="2070" w:type="dxa"/>
            <w:shd w:val="clear" w:color="auto" w:fill="auto"/>
            <w:tcMar>
              <w:top w:w="100" w:type="dxa"/>
              <w:left w:w="100" w:type="dxa"/>
              <w:bottom w:w="100" w:type="dxa"/>
              <w:right w:w="100" w:type="dxa"/>
            </w:tcMar>
          </w:tcPr>
          <w:p w14:paraId="590EE63C" w14:textId="77777777" w:rsidR="00953917" w:rsidRPr="005C5642" w:rsidRDefault="00953917" w:rsidP="00953917">
            <w:pPr>
              <w:widowControl w:val="0"/>
              <w:spacing w:line="240" w:lineRule="auto"/>
              <w:rPr>
                <w:rFonts w:eastAsia="Times New Roman" w:cs="Times New Roman"/>
                <w:b/>
                <w:sz w:val="24"/>
                <w:szCs w:val="24"/>
              </w:rPr>
            </w:pPr>
            <w:r w:rsidRPr="005C5642">
              <w:rPr>
                <w:rFonts w:eastAsia="Times New Roman" w:cs="Times New Roman"/>
                <w:b/>
                <w:sz w:val="24"/>
                <w:szCs w:val="24"/>
              </w:rPr>
              <w:lastRenderedPageBreak/>
              <w:t>Yêu cầu</w:t>
            </w:r>
          </w:p>
        </w:tc>
        <w:tc>
          <w:tcPr>
            <w:tcW w:w="6930" w:type="dxa"/>
            <w:shd w:val="clear" w:color="auto" w:fill="auto"/>
            <w:tcMar>
              <w:top w:w="100" w:type="dxa"/>
              <w:left w:w="100" w:type="dxa"/>
              <w:bottom w:w="100" w:type="dxa"/>
              <w:right w:w="100" w:type="dxa"/>
            </w:tcMar>
          </w:tcPr>
          <w:p w14:paraId="2BA35F0B" w14:textId="77777777" w:rsidR="00953917" w:rsidRPr="005C5642" w:rsidRDefault="00953917" w:rsidP="00953917">
            <w:pPr>
              <w:widowControl w:val="0"/>
              <w:spacing w:line="240" w:lineRule="auto"/>
              <w:rPr>
                <w:rFonts w:eastAsia="Times New Roman" w:cs="Times New Roman"/>
                <w:sz w:val="24"/>
                <w:szCs w:val="24"/>
              </w:rPr>
            </w:pPr>
            <w:r w:rsidRPr="005C5642">
              <w:rPr>
                <w:rFonts w:eastAsia="Times New Roman" w:cs="Times New Roman"/>
                <w:sz w:val="24"/>
                <w:szCs w:val="24"/>
              </w:rPr>
              <w:t>Bấm chọn “All” sẽ làm mờ các phân quyền tương tác còn lại</w:t>
            </w:r>
          </w:p>
          <w:p w14:paraId="3581FB45" w14:textId="77777777" w:rsidR="00953917" w:rsidRPr="005C5642" w:rsidRDefault="00953917" w:rsidP="00953917">
            <w:pPr>
              <w:widowControl w:val="0"/>
              <w:spacing w:line="240" w:lineRule="auto"/>
              <w:rPr>
                <w:rFonts w:eastAsia="Times New Roman" w:cs="Times New Roman"/>
                <w:sz w:val="24"/>
                <w:szCs w:val="24"/>
              </w:rPr>
            </w:pPr>
            <w:r w:rsidRPr="005C5642">
              <w:rPr>
                <w:rFonts w:eastAsia="Times New Roman" w:cs="Times New Roman"/>
                <w:sz w:val="24"/>
                <w:szCs w:val="24"/>
              </w:rPr>
              <w:t>Bấm chon “No” sẽ làm mờ các phân quyền tương tác còn lại</w:t>
            </w:r>
          </w:p>
        </w:tc>
      </w:tr>
    </w:tbl>
    <w:p w14:paraId="6CC1E050" w14:textId="77777777" w:rsidR="00953917" w:rsidRPr="005C5642" w:rsidRDefault="00953917" w:rsidP="00953917">
      <w:pPr>
        <w:rPr>
          <w:rFonts w:cs="Times New Roman"/>
        </w:rPr>
      </w:pPr>
    </w:p>
    <w:p w14:paraId="4F8EB216" w14:textId="7B409D93" w:rsidR="00C8122E" w:rsidRPr="005C5642" w:rsidRDefault="00C8122E" w:rsidP="00C8122E">
      <w:pPr>
        <w:pStyle w:val="Heading3"/>
        <w:rPr>
          <w:rFonts w:ascii="Times New Roman" w:eastAsia="Times New Roman" w:hAnsi="Times New Roman" w:cs="Times New Roman"/>
          <w:b/>
          <w:sz w:val="26"/>
          <w:szCs w:val="26"/>
        </w:rPr>
      </w:pPr>
      <w:bookmarkStart w:id="177" w:name="_Toc183172202"/>
      <w:r w:rsidRPr="005C5642">
        <w:rPr>
          <w:rFonts w:ascii="Times New Roman" w:eastAsia="Times New Roman" w:hAnsi="Times New Roman" w:cs="Times New Roman"/>
          <w:b/>
          <w:sz w:val="26"/>
          <w:szCs w:val="26"/>
        </w:rPr>
        <w:t>3.1.4. LogBug (ver 1.0)</w:t>
      </w:r>
      <w:bookmarkEnd w:id="177"/>
    </w:p>
    <w:p w14:paraId="3CAE9F75" w14:textId="4ED2FC3F" w:rsidR="00C8122E" w:rsidRPr="005C5642" w:rsidRDefault="00C8122E" w:rsidP="00C8122E">
      <w:pPr>
        <w:rPr>
          <w:rFonts w:cs="Times New Roman"/>
        </w:rPr>
      </w:pPr>
      <w:r w:rsidRPr="005C5642">
        <w:rPr>
          <w:rFonts w:cs="Times New Roman"/>
        </w:rPr>
        <w:t>Dự án này em tìm được 14 lỗi</w:t>
      </w:r>
    </w:p>
    <w:p w14:paraId="0F23D528" w14:textId="68F25ACF" w:rsidR="00C8122E" w:rsidRPr="005C5642" w:rsidRDefault="00C8122E" w:rsidP="008F6EEE">
      <w:pPr>
        <w:pStyle w:val="ListParagraph"/>
        <w:numPr>
          <w:ilvl w:val="0"/>
          <w:numId w:val="18"/>
        </w:numPr>
        <w:rPr>
          <w:rFonts w:cs="Times New Roman"/>
        </w:rPr>
      </w:pPr>
      <w:r w:rsidRPr="005C5642">
        <w:rPr>
          <w:rFonts w:cs="Times New Roman"/>
        </w:rPr>
        <w:t>Lỗi thêm loại sản phẩm nhung không hiển thị được bên danh sách loại sản phẩm</w:t>
      </w:r>
    </w:p>
    <w:p w14:paraId="3492B348" w14:textId="68A988A4" w:rsidR="00C8122E" w:rsidRPr="005C5642" w:rsidRDefault="00C8122E" w:rsidP="008F6EEE">
      <w:pPr>
        <w:pStyle w:val="ListParagraph"/>
        <w:numPr>
          <w:ilvl w:val="0"/>
          <w:numId w:val="18"/>
        </w:numPr>
        <w:rPr>
          <w:rFonts w:cs="Times New Roman"/>
        </w:rPr>
      </w:pPr>
      <w:r w:rsidRPr="005C5642">
        <w:rPr>
          <w:rFonts w:cs="Times New Roman"/>
        </w:rPr>
        <w:t>Lỗi không hiển thị danh sách sản phẩm</w:t>
      </w:r>
    </w:p>
    <w:p w14:paraId="4AEBE839" w14:textId="26828AD8" w:rsidR="00C8122E" w:rsidRPr="005C5642" w:rsidRDefault="00C8122E" w:rsidP="008F6EEE">
      <w:pPr>
        <w:pStyle w:val="ListParagraph"/>
        <w:numPr>
          <w:ilvl w:val="0"/>
          <w:numId w:val="18"/>
        </w:numPr>
        <w:rPr>
          <w:rFonts w:cs="Times New Roman"/>
        </w:rPr>
      </w:pPr>
      <w:r w:rsidRPr="005C5642">
        <w:rPr>
          <w:rFonts w:cs="Times New Roman"/>
        </w:rPr>
        <w:t>Lỗi không thêm được hóa đơn vì không thêm được sản phẩm</w:t>
      </w:r>
    </w:p>
    <w:p w14:paraId="79155236" w14:textId="10348EF6" w:rsidR="00C8122E" w:rsidRPr="005C5642" w:rsidRDefault="00C8122E" w:rsidP="008F6EEE">
      <w:pPr>
        <w:pStyle w:val="ListParagraph"/>
        <w:numPr>
          <w:ilvl w:val="0"/>
          <w:numId w:val="18"/>
        </w:numPr>
        <w:rPr>
          <w:rFonts w:cs="Times New Roman"/>
        </w:rPr>
      </w:pPr>
      <w:r w:rsidRPr="005C5642">
        <w:rPr>
          <w:rFonts w:cs="Times New Roman"/>
        </w:rPr>
        <w:t>Lỗi UI "tên khách hàng"</w:t>
      </w:r>
    </w:p>
    <w:p w14:paraId="4B5D2F3C" w14:textId="05170CA9" w:rsidR="00C8122E" w:rsidRPr="005C5642" w:rsidRDefault="00C8122E" w:rsidP="008F6EEE">
      <w:pPr>
        <w:pStyle w:val="ListParagraph"/>
        <w:numPr>
          <w:ilvl w:val="0"/>
          <w:numId w:val="18"/>
        </w:numPr>
        <w:rPr>
          <w:rFonts w:cs="Times New Roman"/>
        </w:rPr>
      </w:pPr>
      <w:r w:rsidRPr="005C5642">
        <w:rPr>
          <w:rFonts w:cs="Times New Roman"/>
        </w:rPr>
        <w:t>Lỗi định dạng thêm tên khách hàng: không chứa kí tự là số</w:t>
      </w:r>
    </w:p>
    <w:p w14:paraId="604D5130" w14:textId="5F60C614" w:rsidR="00C8122E" w:rsidRPr="005C5642" w:rsidRDefault="00C8122E" w:rsidP="008F6EEE">
      <w:pPr>
        <w:pStyle w:val="ListParagraph"/>
        <w:numPr>
          <w:ilvl w:val="0"/>
          <w:numId w:val="18"/>
        </w:numPr>
        <w:rPr>
          <w:rFonts w:cs="Times New Roman"/>
        </w:rPr>
      </w:pPr>
      <w:r w:rsidRPr="005C5642">
        <w:rPr>
          <w:rFonts w:cs="Times New Roman"/>
        </w:rPr>
        <w:t>Lỗi định dạng thêm tên khách hàng: không chứa kí tự là kí tụ đặc biệt</w:t>
      </w:r>
    </w:p>
    <w:p w14:paraId="1E9BE3CE" w14:textId="6010D02F" w:rsidR="00C8122E" w:rsidRPr="005C5642" w:rsidRDefault="00C8122E" w:rsidP="008F6EEE">
      <w:pPr>
        <w:pStyle w:val="ListParagraph"/>
        <w:numPr>
          <w:ilvl w:val="0"/>
          <w:numId w:val="18"/>
        </w:numPr>
        <w:rPr>
          <w:rFonts w:cs="Times New Roman"/>
        </w:rPr>
      </w:pPr>
      <w:r w:rsidRPr="005C5642">
        <w:rPr>
          <w:rFonts w:cs="Times New Roman"/>
        </w:rPr>
        <w:t>Lỗi định dạng thêm sđt</w:t>
      </w:r>
    </w:p>
    <w:p w14:paraId="000F7358" w14:textId="35D4643B" w:rsidR="00C8122E" w:rsidRPr="005C5642" w:rsidRDefault="00C8122E" w:rsidP="008F6EEE">
      <w:pPr>
        <w:pStyle w:val="ListParagraph"/>
        <w:numPr>
          <w:ilvl w:val="0"/>
          <w:numId w:val="18"/>
        </w:numPr>
        <w:rPr>
          <w:rFonts w:cs="Times New Roman"/>
        </w:rPr>
      </w:pPr>
      <w:r w:rsidRPr="005C5642">
        <w:rPr>
          <w:rFonts w:cs="Times New Roman"/>
        </w:rPr>
        <w:t>Lỗi định dạng sửa tên khách hàng: không chứa kí tự là số</w:t>
      </w:r>
    </w:p>
    <w:p w14:paraId="3015F743" w14:textId="6558A5CB" w:rsidR="00C8122E" w:rsidRPr="005C5642" w:rsidRDefault="00C8122E" w:rsidP="008F6EEE">
      <w:pPr>
        <w:pStyle w:val="ListParagraph"/>
        <w:numPr>
          <w:ilvl w:val="0"/>
          <w:numId w:val="18"/>
        </w:numPr>
        <w:rPr>
          <w:rFonts w:cs="Times New Roman"/>
        </w:rPr>
      </w:pPr>
      <w:r w:rsidRPr="005C5642">
        <w:rPr>
          <w:rFonts w:cs="Times New Roman"/>
        </w:rPr>
        <w:t>Lỗi khi vào trang dạy học,…(v.v…)</w:t>
      </w:r>
    </w:p>
    <w:p w14:paraId="1094B32F" w14:textId="44F37D49" w:rsidR="00C8122E" w:rsidRPr="005C5642" w:rsidRDefault="00B9245F" w:rsidP="00C8122E">
      <w:pPr>
        <w:rPr>
          <w:rFonts w:cs="Times New Roman"/>
        </w:rPr>
      </w:pPr>
      <w:r w:rsidRPr="00B9245F">
        <w:rPr>
          <w:rFonts w:cs="Times New Roman"/>
          <w:noProof/>
        </w:rPr>
        <w:drawing>
          <wp:inline distT="0" distB="0" distL="0" distR="0" wp14:anchorId="4C1A36CE" wp14:editId="00A35357">
            <wp:extent cx="5403850" cy="1610360"/>
            <wp:effectExtent l="0" t="0" r="6350" b="8890"/>
            <wp:docPr id="702326765" name="Picture 1" descr="A group of text box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326765" name="Picture 1" descr="A group of text boxes&#10;&#10;Description automatically generated"/>
                    <pic:cNvPicPr/>
                  </pic:nvPicPr>
                  <pic:blipFill>
                    <a:blip r:embed="rId41"/>
                    <a:stretch>
                      <a:fillRect/>
                    </a:stretch>
                  </pic:blipFill>
                  <pic:spPr>
                    <a:xfrm>
                      <a:off x="0" y="0"/>
                      <a:ext cx="5403850" cy="1610360"/>
                    </a:xfrm>
                    <a:prstGeom prst="rect">
                      <a:avLst/>
                    </a:prstGeom>
                  </pic:spPr>
                </pic:pic>
              </a:graphicData>
            </a:graphic>
          </wp:inline>
        </w:drawing>
      </w:r>
    </w:p>
    <w:p w14:paraId="4950EB2A" w14:textId="50232C73" w:rsidR="00542998" w:rsidRPr="005C5642" w:rsidRDefault="00542998" w:rsidP="00542998">
      <w:pPr>
        <w:pStyle w:val="hinh"/>
        <w:rPr>
          <w:rFonts w:ascii="Times New Roman" w:hAnsi="Times New Roman" w:cs="Times New Roman"/>
        </w:rPr>
      </w:pPr>
      <w:bookmarkStart w:id="178" w:name="_Toc183172155"/>
      <w:r>
        <w:rPr>
          <w:rFonts w:ascii="Times New Roman" w:hAnsi="Times New Roman" w:cs="Times New Roman"/>
        </w:rPr>
        <w:t>Hình 2.1.27</w:t>
      </w:r>
      <w:r w:rsidRPr="005C5642">
        <w:rPr>
          <w:rFonts w:ascii="Times New Roman" w:hAnsi="Times New Roman" w:cs="Times New Roman"/>
        </w:rPr>
        <w:t xml:space="preserve">: </w:t>
      </w:r>
      <w:r>
        <w:rPr>
          <w:rFonts w:ascii="Times New Roman" w:hAnsi="Times New Roman" w:cs="Times New Roman"/>
        </w:rPr>
        <w:t>LogBug dự án PSM_XayDungPhanMem</w:t>
      </w:r>
      <w:bookmarkEnd w:id="178"/>
    </w:p>
    <w:p w14:paraId="73C04B3A" w14:textId="6CC7AAF4" w:rsidR="002F5CC0" w:rsidRPr="005C5642" w:rsidRDefault="002F5CC0" w:rsidP="00542998">
      <w:pPr>
        <w:jc w:val="center"/>
        <w:rPr>
          <w:rFonts w:cs="Times New Roman"/>
        </w:rPr>
      </w:pPr>
    </w:p>
    <w:p w14:paraId="6D404A6E" w14:textId="2FDF79BB" w:rsidR="00FE3520" w:rsidRDefault="00FE3520" w:rsidP="00FE3520">
      <w:pPr>
        <w:pStyle w:val="Heading3"/>
        <w:rPr>
          <w:rFonts w:ascii="Times New Roman" w:hAnsi="Times New Roman" w:cs="Times New Roman"/>
          <w:b/>
          <w:bCs/>
          <w:i/>
        </w:rPr>
      </w:pPr>
      <w:r>
        <w:rPr>
          <w:rFonts w:ascii="Times New Roman" w:hAnsi="Times New Roman" w:cs="Times New Roman"/>
          <w:b/>
          <w:bCs/>
          <w:i/>
        </w:rPr>
        <w:t>3.1.5 Test Report</w:t>
      </w:r>
    </w:p>
    <w:p w14:paraId="5674413D" w14:textId="7C6D91CE" w:rsidR="00FE3520" w:rsidRDefault="00FE3520" w:rsidP="00FE3520">
      <w:pPr>
        <w:rPr>
          <w:rFonts w:cs="Times New Roman"/>
        </w:rPr>
      </w:pPr>
      <w:r>
        <w:rPr>
          <w:rFonts w:cs="Times New Roman"/>
        </w:rPr>
        <w:t xml:space="preserve">Web PSM_XayDungPhanMem </w:t>
      </w:r>
      <w:r w:rsidRPr="005C5642">
        <w:rPr>
          <w:rFonts w:cs="Times New Roman"/>
        </w:rPr>
        <w:t xml:space="preserve">này em </w:t>
      </w:r>
      <w:r>
        <w:rPr>
          <w:rFonts w:cs="Times New Roman"/>
        </w:rPr>
        <w:t>test tìm được 14</w:t>
      </w:r>
      <w:r w:rsidRPr="005C5642">
        <w:rPr>
          <w:rFonts w:cs="Times New Roman"/>
        </w:rPr>
        <w:t xml:space="preserve"> lỗ</w:t>
      </w:r>
      <w:r>
        <w:rPr>
          <w:rFonts w:cs="Times New Roman"/>
        </w:rPr>
        <w:t>i, trong đó:</w:t>
      </w:r>
    </w:p>
    <w:p w14:paraId="44F7B4ED" w14:textId="77777777" w:rsidR="00FE3520" w:rsidRPr="00AC4D7D" w:rsidRDefault="00FE3520" w:rsidP="00FE3520">
      <w:pPr>
        <w:rPr>
          <w:rFonts w:cs="Times New Roman"/>
          <w:b/>
          <w:color w:val="FF0000"/>
        </w:rPr>
      </w:pPr>
      <w:r w:rsidRPr="00AC4D7D">
        <w:rPr>
          <w:rFonts w:cs="Times New Roman"/>
          <w:b/>
          <w:color w:val="FF0000"/>
        </w:rPr>
        <w:t>Serverity:</w:t>
      </w:r>
    </w:p>
    <w:p w14:paraId="6DE4B3EC" w14:textId="71E54854" w:rsidR="00FE3520" w:rsidRDefault="00FE3520" w:rsidP="00FE3520">
      <w:pPr>
        <w:rPr>
          <w:rFonts w:cs="Times New Roman"/>
        </w:rPr>
      </w:pPr>
      <w:r>
        <w:rPr>
          <w:rFonts w:cs="Times New Roman"/>
        </w:rPr>
        <w:t>Minor: 6</w:t>
      </w:r>
    </w:p>
    <w:p w14:paraId="79D75E0A" w14:textId="59AC4ED2" w:rsidR="00FE3520" w:rsidRDefault="00FE3520" w:rsidP="00FE3520">
      <w:pPr>
        <w:rPr>
          <w:rFonts w:cs="Times New Roman"/>
        </w:rPr>
      </w:pPr>
      <w:r>
        <w:rPr>
          <w:rFonts w:cs="Times New Roman"/>
        </w:rPr>
        <w:t>Major: 4</w:t>
      </w:r>
    </w:p>
    <w:p w14:paraId="563FA8D5" w14:textId="41EA7A90" w:rsidR="00FE3520" w:rsidRDefault="00FE3520" w:rsidP="00FE3520">
      <w:pPr>
        <w:rPr>
          <w:rFonts w:cs="Times New Roman"/>
        </w:rPr>
      </w:pPr>
      <w:r>
        <w:rPr>
          <w:rFonts w:cs="Times New Roman"/>
        </w:rPr>
        <w:t>Critical: 3</w:t>
      </w:r>
    </w:p>
    <w:p w14:paraId="633CCF50" w14:textId="1F876BC2" w:rsidR="00FE3520" w:rsidRDefault="00FE3520" w:rsidP="00FE3520">
      <w:pPr>
        <w:rPr>
          <w:rFonts w:cs="Times New Roman"/>
        </w:rPr>
      </w:pPr>
      <w:r>
        <w:rPr>
          <w:rFonts w:cs="Times New Roman"/>
        </w:rPr>
        <w:lastRenderedPageBreak/>
        <w:t>Cosmetic: 1</w:t>
      </w:r>
    </w:p>
    <w:p w14:paraId="2EEA2B65" w14:textId="77777777" w:rsidR="00FE3520" w:rsidRDefault="00FE3520" w:rsidP="00FE3520">
      <w:pPr>
        <w:rPr>
          <w:rFonts w:cs="Times New Roman"/>
          <w:b/>
          <w:color w:val="FF0000"/>
        </w:rPr>
      </w:pPr>
      <w:r w:rsidRPr="00AC4D7D">
        <w:rPr>
          <w:rFonts w:cs="Times New Roman"/>
          <w:b/>
          <w:color w:val="FF0000"/>
        </w:rPr>
        <w:t>Status:</w:t>
      </w:r>
    </w:p>
    <w:p w14:paraId="688F9AC7" w14:textId="27EFA2FC" w:rsidR="00FE3520" w:rsidRPr="00AC4D7D" w:rsidRDefault="00FE3520" w:rsidP="00FE3520">
      <w:pPr>
        <w:rPr>
          <w:rFonts w:cs="Times New Roman"/>
          <w:color w:val="000000" w:themeColor="text1"/>
        </w:rPr>
      </w:pPr>
      <w:r w:rsidRPr="00AC4D7D">
        <w:rPr>
          <w:rFonts w:cs="Times New Roman"/>
          <w:color w:val="000000" w:themeColor="text1"/>
        </w:rPr>
        <w:t>Open:</w:t>
      </w:r>
      <w:r>
        <w:rPr>
          <w:rFonts w:cs="Times New Roman"/>
          <w:color w:val="000000" w:themeColor="text1"/>
        </w:rPr>
        <w:t xml:space="preserve"> 0</w:t>
      </w:r>
    </w:p>
    <w:p w14:paraId="6831C35F" w14:textId="246540FE" w:rsidR="00FE3520" w:rsidRPr="00AC4D7D" w:rsidRDefault="00FE3520" w:rsidP="00FE3520">
      <w:pPr>
        <w:rPr>
          <w:rFonts w:cs="Times New Roman"/>
          <w:color w:val="000000" w:themeColor="text1"/>
        </w:rPr>
      </w:pPr>
      <w:r w:rsidRPr="00AC4D7D">
        <w:rPr>
          <w:rFonts w:cs="Times New Roman"/>
          <w:color w:val="000000" w:themeColor="text1"/>
        </w:rPr>
        <w:t>Re_Open</w:t>
      </w:r>
      <w:r>
        <w:rPr>
          <w:rFonts w:cs="Times New Roman"/>
          <w:color w:val="000000" w:themeColor="text1"/>
        </w:rPr>
        <w:t>: 0</w:t>
      </w:r>
    </w:p>
    <w:p w14:paraId="5820EFBF" w14:textId="694F64E5" w:rsidR="00FE3520" w:rsidRPr="00AC4D7D" w:rsidRDefault="00FE3520" w:rsidP="00FE3520">
      <w:pPr>
        <w:rPr>
          <w:rFonts w:cs="Times New Roman"/>
          <w:color w:val="000000" w:themeColor="text1"/>
        </w:rPr>
      </w:pPr>
      <w:r w:rsidRPr="00AC4D7D">
        <w:rPr>
          <w:rFonts w:cs="Times New Roman"/>
          <w:color w:val="000000" w:themeColor="text1"/>
        </w:rPr>
        <w:t>Closed:</w:t>
      </w:r>
      <w:r>
        <w:rPr>
          <w:rFonts w:cs="Times New Roman"/>
          <w:color w:val="000000" w:themeColor="text1"/>
        </w:rPr>
        <w:t xml:space="preserve"> 14</w:t>
      </w:r>
    </w:p>
    <w:p w14:paraId="52C3B689" w14:textId="21E6294F" w:rsidR="002F5CC0" w:rsidRPr="005C5642" w:rsidRDefault="002F5CC0" w:rsidP="002F5CC0">
      <w:pPr>
        <w:rPr>
          <w:rFonts w:cs="Times New Roman"/>
        </w:rPr>
      </w:pPr>
    </w:p>
    <w:p w14:paraId="15CB934B" w14:textId="53FAF138" w:rsidR="002F5CC0" w:rsidRPr="005C5642" w:rsidRDefault="00B9245F" w:rsidP="002F5CC0">
      <w:pPr>
        <w:rPr>
          <w:rFonts w:cs="Times New Roman"/>
        </w:rPr>
      </w:pPr>
      <w:r w:rsidRPr="00B9245F">
        <w:rPr>
          <w:rFonts w:cs="Times New Roman"/>
          <w:noProof/>
        </w:rPr>
        <w:drawing>
          <wp:inline distT="0" distB="0" distL="0" distR="0" wp14:anchorId="5D04E029" wp14:editId="487E3B15">
            <wp:extent cx="5403850" cy="3658870"/>
            <wp:effectExtent l="0" t="0" r="6350" b="0"/>
            <wp:docPr id="2023130264" name="Picture 1" descr="A screenshot of a spreadsh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130264" name="Picture 1" descr="A screenshot of a spreadsheet&#10;&#10;Description automatically generated"/>
                    <pic:cNvPicPr/>
                  </pic:nvPicPr>
                  <pic:blipFill>
                    <a:blip r:embed="rId42"/>
                    <a:stretch>
                      <a:fillRect/>
                    </a:stretch>
                  </pic:blipFill>
                  <pic:spPr>
                    <a:xfrm>
                      <a:off x="0" y="0"/>
                      <a:ext cx="5403850" cy="3658870"/>
                    </a:xfrm>
                    <a:prstGeom prst="rect">
                      <a:avLst/>
                    </a:prstGeom>
                  </pic:spPr>
                </pic:pic>
              </a:graphicData>
            </a:graphic>
          </wp:inline>
        </w:drawing>
      </w:r>
    </w:p>
    <w:p w14:paraId="1AD99A64" w14:textId="6A1CC6F2" w:rsidR="006437F0" w:rsidRPr="00AC4D7D" w:rsidRDefault="006437F0" w:rsidP="006437F0">
      <w:pPr>
        <w:pStyle w:val="hinh"/>
        <w:rPr>
          <w:rFonts w:ascii="Times New Roman" w:hAnsi="Times New Roman" w:cs="Times New Roman"/>
        </w:rPr>
      </w:pPr>
      <w:r>
        <w:rPr>
          <w:rFonts w:ascii="Times New Roman" w:hAnsi="Times New Roman" w:cs="Times New Roman"/>
        </w:rPr>
        <w:t xml:space="preserve">Hình 2.1.28. Test_Report </w:t>
      </w:r>
      <w:r w:rsidRPr="005C5642">
        <w:rPr>
          <w:rFonts w:ascii="Times New Roman" w:hAnsi="Times New Roman" w:cs="Times New Roman"/>
        </w:rPr>
        <w:t>củ</w:t>
      </w:r>
      <w:r w:rsidR="00633401">
        <w:rPr>
          <w:rFonts w:ascii="Times New Roman" w:hAnsi="Times New Roman" w:cs="Times New Roman"/>
        </w:rPr>
        <w:t>a PSM_XayDungPhanMem</w:t>
      </w:r>
    </w:p>
    <w:p w14:paraId="09CCAAC9" w14:textId="5919B621" w:rsidR="002F5CC0" w:rsidRPr="005C5642" w:rsidRDefault="002F5CC0" w:rsidP="002F5CC0">
      <w:pPr>
        <w:rPr>
          <w:rFonts w:cs="Times New Roman"/>
        </w:rPr>
      </w:pPr>
    </w:p>
    <w:p w14:paraId="4A6D0879" w14:textId="7F53E71A" w:rsidR="002F5CC0" w:rsidRPr="005C5642" w:rsidRDefault="002F5CC0" w:rsidP="002F5CC0">
      <w:pPr>
        <w:rPr>
          <w:rFonts w:cs="Times New Roman"/>
        </w:rPr>
      </w:pPr>
    </w:p>
    <w:p w14:paraId="50D5D298" w14:textId="4E5B3371" w:rsidR="002F5CC0" w:rsidRPr="005C5642" w:rsidRDefault="002F5CC0" w:rsidP="002F5CC0">
      <w:pPr>
        <w:rPr>
          <w:rFonts w:cs="Times New Roman"/>
        </w:rPr>
      </w:pPr>
    </w:p>
    <w:p w14:paraId="1BD14973" w14:textId="190AA3E9" w:rsidR="002F5CC0" w:rsidRPr="005C5642" w:rsidRDefault="002F5CC0" w:rsidP="002F5CC0">
      <w:pPr>
        <w:rPr>
          <w:rFonts w:cs="Times New Roman"/>
        </w:rPr>
      </w:pPr>
    </w:p>
    <w:p w14:paraId="483EF3EA" w14:textId="4E554B3A" w:rsidR="002F5CC0" w:rsidRPr="005C5642" w:rsidRDefault="002F5CC0" w:rsidP="002F5CC0">
      <w:pPr>
        <w:rPr>
          <w:rFonts w:cs="Times New Roman"/>
        </w:rPr>
      </w:pPr>
    </w:p>
    <w:p w14:paraId="3933DC6B" w14:textId="294772DA" w:rsidR="002F5CC0" w:rsidRPr="005C5642" w:rsidRDefault="002F5CC0" w:rsidP="002F5CC0">
      <w:pPr>
        <w:rPr>
          <w:rFonts w:cs="Times New Roman"/>
        </w:rPr>
      </w:pPr>
    </w:p>
    <w:p w14:paraId="350DE4C5" w14:textId="6224367E" w:rsidR="002F5CC0" w:rsidRPr="005C5642" w:rsidRDefault="002F5CC0" w:rsidP="002F5CC0">
      <w:pPr>
        <w:rPr>
          <w:rFonts w:cs="Times New Roman"/>
        </w:rPr>
      </w:pPr>
    </w:p>
    <w:p w14:paraId="224B715E" w14:textId="2503D7A3" w:rsidR="002F5CC0" w:rsidRDefault="002F5CC0" w:rsidP="002F5CC0">
      <w:pPr>
        <w:rPr>
          <w:rFonts w:cs="Times New Roman"/>
        </w:rPr>
      </w:pPr>
    </w:p>
    <w:p w14:paraId="1F7441B0" w14:textId="06D46145" w:rsidR="00F5180E" w:rsidRDefault="00F5180E" w:rsidP="002F5CC0">
      <w:pPr>
        <w:rPr>
          <w:rFonts w:cs="Times New Roman"/>
        </w:rPr>
      </w:pPr>
    </w:p>
    <w:p w14:paraId="1CA45089" w14:textId="56DC6520" w:rsidR="00F5180E" w:rsidRDefault="00F5180E" w:rsidP="002F5CC0">
      <w:pPr>
        <w:rPr>
          <w:rFonts w:cs="Times New Roman"/>
        </w:rPr>
      </w:pPr>
    </w:p>
    <w:p w14:paraId="60205929" w14:textId="64337B15" w:rsidR="00F5180E" w:rsidRDefault="00F5180E" w:rsidP="002F5CC0">
      <w:pPr>
        <w:rPr>
          <w:rFonts w:cs="Times New Roman"/>
        </w:rPr>
      </w:pPr>
    </w:p>
    <w:p w14:paraId="2605C5EC" w14:textId="44002DD9" w:rsidR="00F5180E" w:rsidRDefault="00F5180E" w:rsidP="002F5CC0">
      <w:pPr>
        <w:rPr>
          <w:rFonts w:cs="Times New Roman"/>
        </w:rPr>
      </w:pPr>
    </w:p>
    <w:p w14:paraId="5E45433F" w14:textId="77777777" w:rsidR="006437F0" w:rsidRDefault="006437F0" w:rsidP="006437F0"/>
    <w:p w14:paraId="3C6C396C" w14:textId="77777777" w:rsidR="006437F0" w:rsidRDefault="006437F0" w:rsidP="006437F0"/>
    <w:p w14:paraId="01642B89" w14:textId="5CE4465D" w:rsidR="00F5180E" w:rsidRPr="005C5642" w:rsidRDefault="00F5180E" w:rsidP="00F5180E">
      <w:pPr>
        <w:pStyle w:val="Heading2"/>
        <w:rPr>
          <w:rFonts w:ascii="Times New Roman" w:hAnsi="Times New Roman" w:cs="Times New Roman"/>
          <w:b/>
          <w:bCs/>
          <w:color w:val="0070C0"/>
        </w:rPr>
      </w:pPr>
      <w:r>
        <w:rPr>
          <w:rFonts w:ascii="Times New Roman" w:hAnsi="Times New Roman" w:cs="Times New Roman"/>
          <w:b/>
          <w:bCs/>
          <w:color w:val="0070C0"/>
        </w:rPr>
        <w:t>4</w:t>
      </w:r>
      <w:r w:rsidRPr="005C5642">
        <w:rPr>
          <w:rFonts w:ascii="Times New Roman" w:hAnsi="Times New Roman" w:cs="Times New Roman"/>
          <w:b/>
          <w:bCs/>
          <w:color w:val="0070C0"/>
        </w:rPr>
        <w:t xml:space="preserve">.1 Dự án </w:t>
      </w:r>
      <w:r>
        <w:rPr>
          <w:rFonts w:ascii="Times New Roman" w:hAnsi="Times New Roman" w:cs="Times New Roman"/>
          <w:b/>
          <w:bCs/>
          <w:color w:val="0070C0"/>
        </w:rPr>
        <w:t>Selenium</w:t>
      </w:r>
    </w:p>
    <w:p w14:paraId="050003AE" w14:textId="77777777" w:rsidR="00F5180E" w:rsidRPr="003977E2" w:rsidRDefault="00F5180E" w:rsidP="00F5180E">
      <w:pPr>
        <w:rPr>
          <w:rFonts w:cs="Times New Roman"/>
          <w:b/>
          <w:sz w:val="28"/>
        </w:rPr>
      </w:pPr>
      <w:r w:rsidRPr="003977E2">
        <w:rPr>
          <w:rFonts w:cs="Times New Roman"/>
          <w:b/>
          <w:sz w:val="28"/>
        </w:rPr>
        <w:t xml:space="preserve">Exercise 1 </w:t>
      </w:r>
    </w:p>
    <w:p w14:paraId="6C99E6D3" w14:textId="77777777" w:rsidR="00F5180E" w:rsidRPr="003977E2" w:rsidRDefault="00F5180E" w:rsidP="00F5180E">
      <w:pPr>
        <w:rPr>
          <w:rFonts w:cs="Times New Roman"/>
        </w:rPr>
      </w:pPr>
      <w:r w:rsidRPr="003977E2">
        <w:rPr>
          <w:rFonts w:cs="Times New Roman"/>
        </w:rPr>
        <w:t xml:space="preserve">1. Launch new Browser </w:t>
      </w:r>
    </w:p>
    <w:p w14:paraId="67392AD4" w14:textId="77777777" w:rsidR="00F5180E" w:rsidRPr="003977E2" w:rsidRDefault="00F5180E" w:rsidP="00F5180E">
      <w:pPr>
        <w:rPr>
          <w:rFonts w:cs="Times New Roman"/>
        </w:rPr>
      </w:pPr>
      <w:r w:rsidRPr="003977E2">
        <w:rPr>
          <w:rFonts w:cs="Times New Roman"/>
        </w:rPr>
        <w:t xml:space="preserve">2. Open URL “https://demo.guru99.com/test/web-table-element.php#” </w:t>
      </w:r>
    </w:p>
    <w:p w14:paraId="172D02BA" w14:textId="77777777" w:rsidR="00F5180E" w:rsidRPr="003977E2" w:rsidRDefault="00F5180E" w:rsidP="00F5180E">
      <w:pPr>
        <w:rPr>
          <w:rFonts w:cs="Times New Roman"/>
        </w:rPr>
      </w:pPr>
      <w:r w:rsidRPr="003977E2">
        <w:rPr>
          <w:rFonts w:cs="Times New Roman"/>
        </w:rPr>
        <w:t xml:space="preserve">3. Get the value from any Cell and print it on the console </w:t>
      </w:r>
    </w:p>
    <w:p w14:paraId="34CE48C7" w14:textId="77777777" w:rsidR="00F5180E" w:rsidRPr="003977E2" w:rsidRDefault="00F5180E" w:rsidP="00F5180E">
      <w:pPr>
        <w:rPr>
          <w:rFonts w:cs="Times New Roman"/>
        </w:rPr>
      </w:pPr>
      <w:r w:rsidRPr="003977E2">
        <w:rPr>
          <w:rFonts w:cs="Times New Roman"/>
        </w:rPr>
        <w:t>4. Click on the link in Cell</w:t>
      </w:r>
    </w:p>
    <w:p w14:paraId="68CABE67" w14:textId="77777777" w:rsidR="00F5180E" w:rsidRPr="003977E2" w:rsidRDefault="00F5180E" w:rsidP="00F5180E">
      <w:pPr>
        <w:rPr>
          <w:rFonts w:cs="Times New Roman"/>
        </w:rPr>
      </w:pPr>
    </w:p>
    <w:p w14:paraId="44F75387" w14:textId="77777777" w:rsidR="00F5180E" w:rsidRPr="003977E2" w:rsidRDefault="00F5180E" w:rsidP="00F5180E">
      <w:pPr>
        <w:rPr>
          <w:rFonts w:cs="Times New Roman"/>
          <w:b/>
        </w:rPr>
      </w:pPr>
      <w:r w:rsidRPr="003977E2">
        <w:rPr>
          <w:rFonts w:cs="Times New Roman"/>
          <w:b/>
        </w:rPr>
        <w:t>Bài 1</w:t>
      </w:r>
    </w:p>
    <w:p w14:paraId="5F4C4146" w14:textId="77777777" w:rsidR="00F5180E" w:rsidRPr="003977E2" w:rsidRDefault="00F5180E" w:rsidP="00F5180E">
      <w:pPr>
        <w:pStyle w:val="ListParagraph"/>
        <w:numPr>
          <w:ilvl w:val="0"/>
          <w:numId w:val="24"/>
        </w:numPr>
        <w:spacing w:after="160" w:line="259" w:lineRule="auto"/>
        <w:jc w:val="left"/>
        <w:rPr>
          <w:rFonts w:cs="Times New Roman"/>
        </w:rPr>
      </w:pPr>
      <w:r w:rsidRPr="003977E2">
        <w:rPr>
          <w:rFonts w:cs="Times New Roman"/>
        </w:rPr>
        <w:t>Đầu tiên, giá trị của một ô trong bảng (được lưu trong biến sCellValue) được in ra màn hình console.</w:t>
      </w:r>
    </w:p>
    <w:p w14:paraId="0B711577" w14:textId="77777777" w:rsidR="00F5180E" w:rsidRPr="003977E2" w:rsidRDefault="00F5180E" w:rsidP="00F5180E">
      <w:pPr>
        <w:pStyle w:val="ListParagraph"/>
        <w:numPr>
          <w:ilvl w:val="0"/>
          <w:numId w:val="24"/>
        </w:numPr>
        <w:spacing w:after="160" w:line="259" w:lineRule="auto"/>
        <w:jc w:val="left"/>
        <w:rPr>
          <w:rFonts w:cs="Times New Roman"/>
        </w:rPr>
      </w:pPr>
      <w:r w:rsidRPr="003977E2">
        <w:rPr>
          <w:rFonts w:cs="Times New Roman"/>
        </w:rPr>
        <w:t>Sau đó, chương trình sử dụng Selenium WebDriver để tìm phần tử (ô bảng ở dòng 3, cột 3) trên trang web và nhấp vào phần tử đó.</w:t>
      </w:r>
    </w:p>
    <w:p w14:paraId="0C513373" w14:textId="77777777" w:rsidR="00F5180E" w:rsidRDefault="00F5180E" w:rsidP="00F5180E">
      <w:pPr>
        <w:rPr>
          <w:rFonts w:cs="Times New Roman"/>
        </w:rPr>
      </w:pPr>
      <w:r w:rsidRPr="003977E2">
        <w:rPr>
          <w:rFonts w:cs="Times New Roman"/>
          <w:noProof/>
        </w:rPr>
        <w:lastRenderedPageBreak/>
        <w:drawing>
          <wp:inline distT="0" distB="0" distL="0" distR="0" wp14:anchorId="5E61E006" wp14:editId="6BDC2004">
            <wp:extent cx="5943600" cy="4132580"/>
            <wp:effectExtent l="0" t="0" r="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4132580"/>
                    </a:xfrm>
                    <a:prstGeom prst="rect">
                      <a:avLst/>
                    </a:prstGeom>
                  </pic:spPr>
                </pic:pic>
              </a:graphicData>
            </a:graphic>
          </wp:inline>
        </w:drawing>
      </w:r>
    </w:p>
    <w:p w14:paraId="222F859E" w14:textId="77777777" w:rsidR="00F5180E" w:rsidRDefault="00F5180E" w:rsidP="00F5180E">
      <w:pPr>
        <w:rPr>
          <w:rFonts w:cs="Times New Roman"/>
        </w:rPr>
      </w:pPr>
    </w:p>
    <w:p w14:paraId="1425B2C7" w14:textId="77777777" w:rsidR="00F5180E" w:rsidRDefault="00F5180E" w:rsidP="00F5180E">
      <w:pPr>
        <w:rPr>
          <w:rFonts w:cs="Times New Roman"/>
        </w:rPr>
      </w:pPr>
    </w:p>
    <w:p w14:paraId="05482E80" w14:textId="77777777" w:rsidR="00F5180E" w:rsidRDefault="00F5180E" w:rsidP="00F5180E">
      <w:pPr>
        <w:rPr>
          <w:rFonts w:cs="Times New Roman"/>
        </w:rPr>
      </w:pPr>
    </w:p>
    <w:p w14:paraId="3D2C8C70" w14:textId="77777777" w:rsidR="00F5180E" w:rsidRPr="003977E2" w:rsidRDefault="00F5180E" w:rsidP="00F5180E">
      <w:pPr>
        <w:rPr>
          <w:rFonts w:cs="Times New Roman"/>
          <w:b/>
        </w:rPr>
      </w:pPr>
      <w:r w:rsidRPr="003977E2">
        <w:rPr>
          <w:rFonts w:cs="Times New Roman"/>
          <w:b/>
        </w:rPr>
        <w:t>Bài 2:</w:t>
      </w:r>
    </w:p>
    <w:p w14:paraId="71147768" w14:textId="77777777" w:rsidR="00F5180E" w:rsidRPr="003977E2" w:rsidRDefault="00F5180E" w:rsidP="00F5180E">
      <w:pPr>
        <w:pStyle w:val="ListParagraph"/>
        <w:numPr>
          <w:ilvl w:val="0"/>
          <w:numId w:val="25"/>
        </w:numPr>
        <w:spacing w:after="160" w:line="259" w:lineRule="auto"/>
        <w:jc w:val="left"/>
      </w:pPr>
      <w:r w:rsidRPr="003977E2">
        <w:t>Lấy và in ra giá trị của ô trong bảng tại hàng 2, cột 3.</w:t>
      </w:r>
    </w:p>
    <w:p w14:paraId="3935BF00" w14:textId="77777777" w:rsidR="00F5180E" w:rsidRPr="003977E2" w:rsidRDefault="00F5180E" w:rsidP="00F5180E">
      <w:pPr>
        <w:pStyle w:val="ListParagraph"/>
        <w:numPr>
          <w:ilvl w:val="0"/>
          <w:numId w:val="25"/>
        </w:numPr>
        <w:spacing w:after="160" w:line="259" w:lineRule="auto"/>
        <w:jc w:val="left"/>
      </w:pPr>
      <w:r w:rsidRPr="003977E2">
        <w:t>Duyệt qua các cột trong hàng tiêu đề của bảng (từ cột 1 đến cột 5) và in ra các giá trị của chúng, mỗi giá trị được phân cách bởi dấu ---.</w:t>
      </w:r>
    </w:p>
    <w:p w14:paraId="5DED4455" w14:textId="77777777" w:rsidR="00F5180E" w:rsidRPr="003977E2" w:rsidRDefault="00F5180E" w:rsidP="00F5180E">
      <w:pPr>
        <w:rPr>
          <w:rFonts w:cs="Times New Roman"/>
        </w:rPr>
      </w:pPr>
      <w:r w:rsidRPr="003977E2">
        <w:rPr>
          <w:rFonts w:cs="Times New Roman"/>
          <w:noProof/>
        </w:rPr>
        <w:lastRenderedPageBreak/>
        <w:drawing>
          <wp:inline distT="0" distB="0" distL="0" distR="0" wp14:anchorId="76C5317C" wp14:editId="060861F4">
            <wp:extent cx="5943600" cy="427672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4276725"/>
                    </a:xfrm>
                    <a:prstGeom prst="rect">
                      <a:avLst/>
                    </a:prstGeom>
                  </pic:spPr>
                </pic:pic>
              </a:graphicData>
            </a:graphic>
          </wp:inline>
        </w:drawing>
      </w:r>
    </w:p>
    <w:p w14:paraId="726348D8" w14:textId="77777777" w:rsidR="00F5180E" w:rsidRPr="003977E2" w:rsidRDefault="00F5180E" w:rsidP="00F5180E">
      <w:pPr>
        <w:rPr>
          <w:rFonts w:cs="Times New Roman"/>
        </w:rPr>
      </w:pPr>
    </w:p>
    <w:p w14:paraId="65EE69BF" w14:textId="77777777" w:rsidR="00F5180E" w:rsidRPr="003977E2" w:rsidRDefault="00F5180E" w:rsidP="00F5180E">
      <w:pPr>
        <w:rPr>
          <w:rFonts w:cs="Times New Roman"/>
        </w:rPr>
      </w:pPr>
    </w:p>
    <w:p w14:paraId="065BB828" w14:textId="77777777" w:rsidR="00F5180E" w:rsidRPr="003977E2" w:rsidRDefault="00F5180E" w:rsidP="00F5180E">
      <w:pPr>
        <w:rPr>
          <w:rFonts w:cs="Times New Roman"/>
        </w:rPr>
      </w:pPr>
    </w:p>
    <w:p w14:paraId="07B47C00" w14:textId="77777777" w:rsidR="00F5180E" w:rsidRPr="003977E2" w:rsidRDefault="00F5180E" w:rsidP="00F5180E">
      <w:pPr>
        <w:rPr>
          <w:rFonts w:cs="Times New Roman"/>
        </w:rPr>
      </w:pPr>
    </w:p>
    <w:p w14:paraId="3205B895" w14:textId="77777777" w:rsidR="00F5180E" w:rsidRPr="003977E2" w:rsidRDefault="00F5180E" w:rsidP="00F5180E">
      <w:pPr>
        <w:rPr>
          <w:rFonts w:cs="Times New Roman"/>
        </w:rPr>
      </w:pPr>
    </w:p>
    <w:p w14:paraId="208708E4" w14:textId="77777777" w:rsidR="00F5180E" w:rsidRPr="003977E2" w:rsidRDefault="00F5180E" w:rsidP="00F5180E">
      <w:pPr>
        <w:rPr>
          <w:rFonts w:cs="Times New Roman"/>
        </w:rPr>
      </w:pPr>
    </w:p>
    <w:p w14:paraId="776CE7B8" w14:textId="77777777" w:rsidR="00F5180E" w:rsidRDefault="00F5180E" w:rsidP="00F5180E">
      <w:pPr>
        <w:rPr>
          <w:rFonts w:cs="Times New Roman"/>
        </w:rPr>
      </w:pPr>
    </w:p>
    <w:p w14:paraId="28027655" w14:textId="0B3F469F" w:rsidR="00F5180E" w:rsidRDefault="00F5180E" w:rsidP="00F5180E">
      <w:pPr>
        <w:rPr>
          <w:rFonts w:cs="Times New Roman"/>
        </w:rPr>
      </w:pPr>
    </w:p>
    <w:p w14:paraId="1584E761" w14:textId="77777777" w:rsidR="00F5180E" w:rsidRPr="003977E2" w:rsidRDefault="00F5180E" w:rsidP="00F5180E">
      <w:pPr>
        <w:rPr>
          <w:rFonts w:cs="Times New Roman"/>
        </w:rPr>
      </w:pPr>
    </w:p>
    <w:p w14:paraId="0182515B" w14:textId="77777777" w:rsidR="00F5180E" w:rsidRPr="003977E2" w:rsidRDefault="00F5180E" w:rsidP="00F5180E">
      <w:pPr>
        <w:rPr>
          <w:rFonts w:cs="Times New Roman"/>
        </w:rPr>
      </w:pPr>
    </w:p>
    <w:p w14:paraId="7F77C58E" w14:textId="77777777" w:rsidR="00F5180E" w:rsidRPr="003977E2" w:rsidRDefault="00F5180E" w:rsidP="00F5180E">
      <w:pPr>
        <w:rPr>
          <w:rFonts w:cs="Times New Roman"/>
          <w:b/>
          <w:sz w:val="28"/>
        </w:rPr>
      </w:pPr>
      <w:r w:rsidRPr="003977E2">
        <w:rPr>
          <w:rFonts w:cs="Times New Roman"/>
          <w:b/>
          <w:sz w:val="28"/>
        </w:rPr>
        <w:t xml:space="preserve">Exercise 2 </w:t>
      </w:r>
    </w:p>
    <w:p w14:paraId="30E2CCF4" w14:textId="77777777" w:rsidR="00F5180E" w:rsidRPr="003977E2" w:rsidRDefault="00F5180E" w:rsidP="00F5180E">
      <w:pPr>
        <w:rPr>
          <w:rFonts w:cs="Times New Roman"/>
        </w:rPr>
      </w:pPr>
      <w:r w:rsidRPr="003977E2">
        <w:rPr>
          <w:rFonts w:cs="Times New Roman"/>
        </w:rPr>
        <w:t xml:space="preserve">1. Launch new Browser </w:t>
      </w:r>
    </w:p>
    <w:p w14:paraId="07DD6F1B" w14:textId="77777777" w:rsidR="00F5180E" w:rsidRPr="003977E2" w:rsidRDefault="00F5180E" w:rsidP="00F5180E">
      <w:pPr>
        <w:rPr>
          <w:rFonts w:cs="Times New Roman"/>
        </w:rPr>
      </w:pPr>
      <w:r w:rsidRPr="003977E2">
        <w:rPr>
          <w:rFonts w:cs="Times New Roman"/>
        </w:rPr>
        <w:t xml:space="preserve">2. Open URL “https://demo.guru99.com/test/web-table-element.php#” </w:t>
      </w:r>
    </w:p>
    <w:p w14:paraId="54FC16B4" w14:textId="77777777" w:rsidR="00F5180E" w:rsidRPr="003977E2" w:rsidRDefault="00F5180E" w:rsidP="00F5180E">
      <w:pPr>
        <w:rPr>
          <w:rFonts w:cs="Times New Roman"/>
        </w:rPr>
      </w:pPr>
      <w:r w:rsidRPr="003977E2">
        <w:rPr>
          <w:rFonts w:cs="Times New Roman"/>
        </w:rPr>
        <w:t>3. Print all the column values of expect Ro</w:t>
      </w:r>
    </w:p>
    <w:p w14:paraId="65FFE48F" w14:textId="77777777" w:rsidR="00F5180E" w:rsidRPr="00E97945" w:rsidRDefault="00F5180E" w:rsidP="00F5180E">
      <w:pPr>
        <w:rPr>
          <w:rFonts w:cs="Times New Roman"/>
          <w:b/>
        </w:rPr>
      </w:pPr>
    </w:p>
    <w:p w14:paraId="24F034BE" w14:textId="77777777" w:rsidR="00F5180E" w:rsidRPr="00E97945" w:rsidRDefault="00F5180E" w:rsidP="00F5180E">
      <w:pPr>
        <w:rPr>
          <w:rFonts w:cs="Times New Roman"/>
          <w:b/>
        </w:rPr>
      </w:pPr>
      <w:r w:rsidRPr="00E97945">
        <w:rPr>
          <w:rFonts w:cs="Times New Roman"/>
          <w:b/>
        </w:rPr>
        <w:t>Bài 3:</w:t>
      </w:r>
    </w:p>
    <w:p w14:paraId="2E241AFE" w14:textId="77777777" w:rsidR="00F5180E" w:rsidRPr="00E97945" w:rsidRDefault="00F5180E" w:rsidP="00F5180E">
      <w:pPr>
        <w:pStyle w:val="ListParagraph"/>
        <w:numPr>
          <w:ilvl w:val="0"/>
          <w:numId w:val="25"/>
        </w:numPr>
        <w:spacing w:after="160" w:line="259" w:lineRule="auto"/>
        <w:jc w:val="left"/>
      </w:pPr>
      <w:r w:rsidRPr="00E97945">
        <w:t>Duyệt qua các hàng trong bảng từ hàng 1 đến hàng 5 và lấy giá trị trong cột thứ 2 của mỗi hàng.</w:t>
      </w:r>
    </w:p>
    <w:p w14:paraId="3A2C3E11" w14:textId="77777777" w:rsidR="00F5180E" w:rsidRPr="00E97945" w:rsidRDefault="00F5180E" w:rsidP="00F5180E">
      <w:pPr>
        <w:pStyle w:val="ListParagraph"/>
        <w:numPr>
          <w:ilvl w:val="0"/>
          <w:numId w:val="25"/>
        </w:numPr>
        <w:spacing w:after="160" w:line="259" w:lineRule="auto"/>
        <w:jc w:val="left"/>
      </w:pPr>
      <w:r w:rsidRPr="00E97945">
        <w:t>Nếu giá trị trong cột thứ 2 của hàng nào bằng "A", chương trình sẽ in tất cả các giá trị của cả hàng đó (từ cột 1 đến cột 5).</w:t>
      </w:r>
    </w:p>
    <w:p w14:paraId="4E55EA11" w14:textId="77777777" w:rsidR="00F5180E" w:rsidRDefault="00F5180E" w:rsidP="00F5180E">
      <w:pPr>
        <w:pStyle w:val="ListParagraph"/>
        <w:numPr>
          <w:ilvl w:val="0"/>
          <w:numId w:val="25"/>
        </w:numPr>
        <w:spacing w:after="160" w:line="259" w:lineRule="auto"/>
        <w:jc w:val="left"/>
      </w:pPr>
      <w:r w:rsidRPr="00E97945">
        <w:t>Sau khi in ra, chương trình tiếp tục với hàng tiếp theo cho đến khi hết 5 hàng.</w:t>
      </w:r>
    </w:p>
    <w:p w14:paraId="51016A7D" w14:textId="77777777" w:rsidR="00F5180E" w:rsidRDefault="00F5180E" w:rsidP="00F5180E">
      <w:r w:rsidRPr="00EA3723">
        <w:rPr>
          <w:noProof/>
        </w:rPr>
        <w:drawing>
          <wp:inline distT="0" distB="0" distL="0" distR="0" wp14:anchorId="0AA28385" wp14:editId="179C296F">
            <wp:extent cx="5943600" cy="4190365"/>
            <wp:effectExtent l="0" t="0" r="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4190365"/>
                    </a:xfrm>
                    <a:prstGeom prst="rect">
                      <a:avLst/>
                    </a:prstGeom>
                  </pic:spPr>
                </pic:pic>
              </a:graphicData>
            </a:graphic>
          </wp:inline>
        </w:drawing>
      </w:r>
    </w:p>
    <w:p w14:paraId="3E5F0EDC" w14:textId="77777777" w:rsidR="00F5180E" w:rsidRPr="00E97945" w:rsidRDefault="00F5180E" w:rsidP="00F5180E"/>
    <w:p w14:paraId="5FC9D268" w14:textId="77777777" w:rsidR="00F5180E" w:rsidRDefault="00F5180E" w:rsidP="00F5180E">
      <w:pPr>
        <w:rPr>
          <w:rFonts w:cs="Times New Roman"/>
          <w:b/>
        </w:rPr>
      </w:pPr>
    </w:p>
    <w:p w14:paraId="5C99BA5E" w14:textId="18035B30" w:rsidR="00F5180E" w:rsidRDefault="00F5180E" w:rsidP="00F5180E">
      <w:pPr>
        <w:rPr>
          <w:rFonts w:cs="Times New Roman"/>
          <w:b/>
        </w:rPr>
      </w:pPr>
    </w:p>
    <w:p w14:paraId="53CDFE41" w14:textId="77777777" w:rsidR="00F5180E" w:rsidRDefault="00F5180E" w:rsidP="00F5180E">
      <w:pPr>
        <w:rPr>
          <w:rFonts w:cs="Times New Roman"/>
          <w:b/>
        </w:rPr>
      </w:pPr>
    </w:p>
    <w:p w14:paraId="108F9925" w14:textId="77777777" w:rsidR="00F5180E" w:rsidRPr="00E97945" w:rsidRDefault="00F5180E" w:rsidP="00F5180E">
      <w:pPr>
        <w:rPr>
          <w:rFonts w:cs="Times New Roman"/>
          <w:b/>
        </w:rPr>
      </w:pPr>
      <w:r w:rsidRPr="00E97945">
        <w:rPr>
          <w:rFonts w:cs="Times New Roman"/>
          <w:b/>
        </w:rPr>
        <w:t>Bài 4:</w:t>
      </w:r>
    </w:p>
    <w:p w14:paraId="6FF2D09E" w14:textId="77777777" w:rsidR="00F5180E" w:rsidRPr="003977E2" w:rsidRDefault="00F5180E" w:rsidP="00F5180E">
      <w:pPr>
        <w:rPr>
          <w:rFonts w:cs="Times New Roman"/>
        </w:rPr>
      </w:pPr>
      <w:r w:rsidRPr="003977E2">
        <w:rPr>
          <w:rFonts w:cs="Times New Roman"/>
        </w:rPr>
        <w:t>Đoạn mã này thực hiện việc duyệt qua một bảng trong một trang web, kiểm tra các ô trong cột đầu tiên có chứ</w:t>
      </w:r>
      <w:r>
        <w:rPr>
          <w:rFonts w:cs="Times New Roman"/>
        </w:rPr>
        <w:t>a "Fi</w:t>
      </w:r>
      <w:r w:rsidRPr="003977E2">
        <w:rPr>
          <w:rFonts w:cs="Times New Roman"/>
        </w:rPr>
        <w:t>" không, nếu có thì in ra tất cả các giá trị của cột 1 đến cột 5 của hàng đó.</w:t>
      </w:r>
    </w:p>
    <w:p w14:paraId="513A35BC" w14:textId="77777777" w:rsidR="00F5180E" w:rsidRDefault="00F5180E" w:rsidP="00F5180E">
      <w:pPr>
        <w:rPr>
          <w:rFonts w:cs="Times New Roman"/>
        </w:rPr>
      </w:pPr>
      <w:r w:rsidRPr="003977E2">
        <w:rPr>
          <w:rFonts w:cs="Times New Roman"/>
          <w:noProof/>
        </w:rPr>
        <w:lastRenderedPageBreak/>
        <w:drawing>
          <wp:inline distT="0" distB="0" distL="0" distR="0" wp14:anchorId="5CEE4FEE" wp14:editId="3D7D37AD">
            <wp:extent cx="5191125" cy="3694239"/>
            <wp:effectExtent l="0" t="0" r="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198305" cy="3699349"/>
                    </a:xfrm>
                    <a:prstGeom prst="rect">
                      <a:avLst/>
                    </a:prstGeom>
                  </pic:spPr>
                </pic:pic>
              </a:graphicData>
            </a:graphic>
          </wp:inline>
        </w:drawing>
      </w:r>
    </w:p>
    <w:p w14:paraId="412C3C59" w14:textId="77777777" w:rsidR="00F5180E" w:rsidRDefault="00F5180E" w:rsidP="00F5180E">
      <w:pPr>
        <w:rPr>
          <w:rFonts w:cs="Times New Roman"/>
          <w:b/>
        </w:rPr>
      </w:pPr>
    </w:p>
    <w:p w14:paraId="5913EE02" w14:textId="77777777" w:rsidR="00F5180E" w:rsidRDefault="00F5180E" w:rsidP="00F5180E">
      <w:pPr>
        <w:rPr>
          <w:rFonts w:cs="Times New Roman"/>
          <w:b/>
        </w:rPr>
      </w:pPr>
    </w:p>
    <w:p w14:paraId="6C9EAE19" w14:textId="77777777" w:rsidR="00F5180E" w:rsidRDefault="00F5180E" w:rsidP="00F5180E">
      <w:pPr>
        <w:rPr>
          <w:rFonts w:cs="Times New Roman"/>
          <w:b/>
        </w:rPr>
      </w:pPr>
    </w:p>
    <w:p w14:paraId="1E89DA16" w14:textId="77777777" w:rsidR="00F5180E" w:rsidRDefault="00F5180E" w:rsidP="00F5180E">
      <w:pPr>
        <w:rPr>
          <w:rFonts w:cs="Times New Roman"/>
          <w:b/>
        </w:rPr>
      </w:pPr>
    </w:p>
    <w:p w14:paraId="29805223" w14:textId="77777777" w:rsidR="00F5180E" w:rsidRDefault="00F5180E" w:rsidP="00F5180E">
      <w:pPr>
        <w:rPr>
          <w:rFonts w:cs="Times New Roman"/>
          <w:b/>
        </w:rPr>
      </w:pPr>
    </w:p>
    <w:p w14:paraId="3ADBE1E1" w14:textId="77777777" w:rsidR="00F5180E" w:rsidRDefault="00F5180E" w:rsidP="00F5180E">
      <w:pPr>
        <w:rPr>
          <w:rFonts w:cs="Times New Roman"/>
          <w:b/>
        </w:rPr>
      </w:pPr>
    </w:p>
    <w:p w14:paraId="2075546D" w14:textId="77777777" w:rsidR="00F5180E" w:rsidRDefault="00F5180E" w:rsidP="00F5180E">
      <w:pPr>
        <w:rPr>
          <w:rFonts w:cs="Times New Roman"/>
          <w:b/>
        </w:rPr>
      </w:pPr>
    </w:p>
    <w:p w14:paraId="50348B59" w14:textId="77777777" w:rsidR="00F5180E" w:rsidRDefault="00F5180E" w:rsidP="00F5180E">
      <w:pPr>
        <w:rPr>
          <w:rFonts w:cs="Times New Roman"/>
          <w:b/>
        </w:rPr>
      </w:pPr>
    </w:p>
    <w:p w14:paraId="0AD2C68D" w14:textId="77777777" w:rsidR="00F5180E" w:rsidRDefault="00F5180E" w:rsidP="00F5180E">
      <w:pPr>
        <w:rPr>
          <w:rFonts w:cs="Times New Roman"/>
          <w:b/>
        </w:rPr>
      </w:pPr>
    </w:p>
    <w:p w14:paraId="5317D44E" w14:textId="77777777" w:rsidR="00F5180E" w:rsidRDefault="00F5180E" w:rsidP="00F5180E">
      <w:pPr>
        <w:rPr>
          <w:rFonts w:cs="Times New Roman"/>
          <w:b/>
        </w:rPr>
      </w:pPr>
    </w:p>
    <w:p w14:paraId="5438A04F" w14:textId="6F03454C" w:rsidR="00F5180E" w:rsidRDefault="00F5180E" w:rsidP="00F5180E">
      <w:pPr>
        <w:rPr>
          <w:rFonts w:cs="Times New Roman"/>
          <w:b/>
        </w:rPr>
      </w:pPr>
    </w:p>
    <w:p w14:paraId="6B86764F" w14:textId="77777777" w:rsidR="00F5180E" w:rsidRDefault="00F5180E" w:rsidP="00F5180E">
      <w:pPr>
        <w:rPr>
          <w:rFonts w:cs="Times New Roman"/>
          <w:b/>
        </w:rPr>
      </w:pPr>
    </w:p>
    <w:p w14:paraId="1B6AC6BA" w14:textId="77777777" w:rsidR="00F5180E" w:rsidRPr="00E97945" w:rsidRDefault="00F5180E" w:rsidP="00F5180E">
      <w:pPr>
        <w:rPr>
          <w:rFonts w:cs="Times New Roman"/>
          <w:b/>
        </w:rPr>
      </w:pPr>
      <w:r w:rsidRPr="00E97945">
        <w:rPr>
          <w:rFonts w:cs="Times New Roman"/>
          <w:b/>
        </w:rPr>
        <w:t>Bài 5:</w:t>
      </w:r>
    </w:p>
    <w:p w14:paraId="6A5680BE" w14:textId="77777777" w:rsidR="00F5180E" w:rsidRPr="00E97945" w:rsidRDefault="00F5180E" w:rsidP="00F5180E">
      <w:pPr>
        <w:pStyle w:val="ListParagraph"/>
        <w:numPr>
          <w:ilvl w:val="0"/>
          <w:numId w:val="25"/>
        </w:numPr>
        <w:spacing w:after="160" w:line="259" w:lineRule="auto"/>
        <w:jc w:val="left"/>
      </w:pPr>
      <w:r w:rsidRPr="00E97945">
        <w:t>Tính số lượng cột trong bảng bằng cách đếm số phần tử &lt;th&gt; trong phần đầu của bảng (thường là tiêu đề cột).</w:t>
      </w:r>
    </w:p>
    <w:p w14:paraId="1395FB8D" w14:textId="77777777" w:rsidR="00F5180E" w:rsidRPr="00E97945" w:rsidRDefault="00F5180E" w:rsidP="00F5180E">
      <w:pPr>
        <w:pStyle w:val="ListParagraph"/>
        <w:numPr>
          <w:ilvl w:val="0"/>
          <w:numId w:val="25"/>
        </w:numPr>
        <w:spacing w:after="160" w:line="259" w:lineRule="auto"/>
        <w:jc w:val="left"/>
      </w:pPr>
      <w:r w:rsidRPr="00E97945">
        <w:t>Tính số lượng dòng trong bảng bằng cách đếm số phần tử &lt;td&gt; trong cột đầu tiên của các hàng trong phần thân bảng (&lt;tbody&gt;).</w:t>
      </w:r>
    </w:p>
    <w:p w14:paraId="7BE013BB" w14:textId="77777777" w:rsidR="00F5180E" w:rsidRPr="003977E2" w:rsidRDefault="00F5180E" w:rsidP="00F5180E">
      <w:pPr>
        <w:rPr>
          <w:rFonts w:cs="Times New Roman"/>
        </w:rPr>
      </w:pPr>
      <w:r w:rsidRPr="00E97945">
        <w:rPr>
          <w:rFonts w:cs="Times New Roman"/>
          <w:noProof/>
        </w:rPr>
        <w:lastRenderedPageBreak/>
        <w:drawing>
          <wp:inline distT="0" distB="0" distL="0" distR="0" wp14:anchorId="07CDB600" wp14:editId="79CBE2C8">
            <wp:extent cx="5943600" cy="4242435"/>
            <wp:effectExtent l="0" t="0" r="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4242435"/>
                    </a:xfrm>
                    <a:prstGeom prst="rect">
                      <a:avLst/>
                    </a:prstGeom>
                  </pic:spPr>
                </pic:pic>
              </a:graphicData>
            </a:graphic>
          </wp:inline>
        </w:drawing>
      </w:r>
    </w:p>
    <w:p w14:paraId="5BCBCFE7" w14:textId="47A478F2" w:rsidR="00F5180E" w:rsidRPr="00F5180E" w:rsidRDefault="00F5180E" w:rsidP="002F5CC0">
      <w:pPr>
        <w:rPr>
          <w:rFonts w:cs="Times New Roman"/>
        </w:rPr>
      </w:pPr>
    </w:p>
    <w:p w14:paraId="417C7033" w14:textId="1B7E86D3" w:rsidR="002F5CC0" w:rsidRPr="005C5642" w:rsidRDefault="002F5CC0" w:rsidP="002F5CC0">
      <w:pPr>
        <w:rPr>
          <w:rFonts w:cs="Times New Roman"/>
        </w:rPr>
      </w:pPr>
    </w:p>
    <w:p w14:paraId="60070A77" w14:textId="76FCC55B" w:rsidR="002F5CC0" w:rsidRPr="005C5642" w:rsidRDefault="002F5CC0" w:rsidP="002F5CC0">
      <w:pPr>
        <w:rPr>
          <w:rFonts w:cs="Times New Roman"/>
        </w:rPr>
      </w:pPr>
    </w:p>
    <w:p w14:paraId="041C833D" w14:textId="4F0A5E22" w:rsidR="005C5642" w:rsidRDefault="005C5642" w:rsidP="002F5CC0">
      <w:pPr>
        <w:rPr>
          <w:rFonts w:cs="Times New Roman"/>
        </w:rPr>
      </w:pPr>
    </w:p>
    <w:p w14:paraId="701D7FA0" w14:textId="5FE2FA4C" w:rsidR="005C5642" w:rsidRDefault="005C5642" w:rsidP="002F5CC0">
      <w:pPr>
        <w:rPr>
          <w:rFonts w:cs="Times New Roman"/>
        </w:rPr>
      </w:pPr>
    </w:p>
    <w:p w14:paraId="21A91CCA" w14:textId="011D0508" w:rsidR="00F5180E" w:rsidRDefault="00F5180E" w:rsidP="002F5CC0">
      <w:pPr>
        <w:rPr>
          <w:rFonts w:cs="Times New Roman"/>
        </w:rPr>
      </w:pPr>
    </w:p>
    <w:p w14:paraId="5156C5EB" w14:textId="29EB37AD" w:rsidR="00F5180E" w:rsidRDefault="00F5180E" w:rsidP="002F5CC0">
      <w:pPr>
        <w:rPr>
          <w:rFonts w:cs="Times New Roman"/>
        </w:rPr>
      </w:pPr>
    </w:p>
    <w:p w14:paraId="3FC3B027" w14:textId="77777777" w:rsidR="00F5180E" w:rsidRDefault="00F5180E" w:rsidP="002F5CC0">
      <w:pPr>
        <w:rPr>
          <w:rFonts w:cs="Times New Roman"/>
        </w:rPr>
      </w:pPr>
    </w:p>
    <w:p w14:paraId="6DA257C6" w14:textId="097734CB" w:rsidR="005C5642" w:rsidRPr="005C5642" w:rsidRDefault="005C5642" w:rsidP="005C5642">
      <w:pPr>
        <w:pStyle w:val="Heading2"/>
        <w:rPr>
          <w:rFonts w:ascii="Times New Roman" w:hAnsi="Times New Roman" w:cs="Times New Roman"/>
          <w:b/>
          <w:bCs/>
          <w:color w:val="0070C0"/>
        </w:rPr>
      </w:pPr>
      <w:bookmarkStart w:id="179" w:name="_Toc183172203"/>
      <w:r>
        <w:rPr>
          <w:rFonts w:ascii="Times New Roman" w:hAnsi="Times New Roman" w:cs="Times New Roman"/>
          <w:b/>
          <w:bCs/>
          <w:color w:val="0070C0"/>
        </w:rPr>
        <w:t>5</w:t>
      </w:r>
      <w:r w:rsidRPr="005C5642">
        <w:rPr>
          <w:rFonts w:ascii="Times New Roman" w:hAnsi="Times New Roman" w:cs="Times New Roman"/>
          <w:b/>
          <w:bCs/>
          <w:color w:val="0070C0"/>
        </w:rPr>
        <w:t xml:space="preserve">.1 Dự án </w:t>
      </w:r>
      <w:r>
        <w:rPr>
          <w:rFonts w:ascii="Times New Roman" w:hAnsi="Times New Roman" w:cs="Times New Roman"/>
          <w:b/>
          <w:bCs/>
          <w:color w:val="0070C0"/>
        </w:rPr>
        <w:t>CodeLearn</w:t>
      </w:r>
      <w:bookmarkEnd w:id="179"/>
    </w:p>
    <w:p w14:paraId="1F8C504B" w14:textId="761DE6DE" w:rsidR="005C5642" w:rsidRPr="005C5642" w:rsidRDefault="005C5642" w:rsidP="005C5642">
      <w:pPr>
        <w:rPr>
          <w:rFonts w:cs="Times New Roman"/>
        </w:rPr>
      </w:pPr>
      <w:r>
        <w:rPr>
          <w:rStyle w:val="Strong"/>
        </w:rPr>
        <w:t>CodeLearn</w:t>
      </w:r>
      <w:r>
        <w:t xml:space="preserve"> là một nền tảng học lập trình trực tuyến, giúp học viên học các kỹ năng lập trình thông qua các bài tập thực hành và các khóa học trực tuyến. Mặc dù tên "CodeLearn" có thể được sử dụng cho nhiều dự án hoặc nền tảng khác nhau, nhưng về cơ bản, các nền tảng như vậy thường có những tính năng giống nhau.</w:t>
      </w:r>
    </w:p>
    <w:p w14:paraId="2C1BBB24" w14:textId="7B540996" w:rsidR="002F5CC0" w:rsidRDefault="00B5118A" w:rsidP="00B5118A">
      <w:pPr>
        <w:pStyle w:val="Heading3"/>
        <w:rPr>
          <w:rFonts w:ascii="Times New Roman" w:hAnsi="Times New Roman" w:cs="Times New Roman"/>
          <w:b/>
          <w:color w:val="0070C0"/>
          <w:sz w:val="26"/>
          <w:szCs w:val="26"/>
        </w:rPr>
      </w:pPr>
      <w:bookmarkStart w:id="180" w:name="_Toc183172204"/>
      <w:r w:rsidRPr="00B5118A">
        <w:rPr>
          <w:rFonts w:ascii="Times New Roman" w:hAnsi="Times New Roman" w:cs="Times New Roman"/>
          <w:b/>
          <w:color w:val="0070C0"/>
          <w:sz w:val="26"/>
          <w:szCs w:val="26"/>
        </w:rPr>
        <w:lastRenderedPageBreak/>
        <w:t>5.1.1 MindMap</w:t>
      </w:r>
      <w:bookmarkEnd w:id="180"/>
    </w:p>
    <w:p w14:paraId="6200CA42" w14:textId="59A4E1DB" w:rsidR="00B5118A" w:rsidRDefault="006E30B2" w:rsidP="00B5118A">
      <w:r>
        <w:rPr>
          <w:noProof/>
        </w:rPr>
        <w:drawing>
          <wp:inline distT="0" distB="0" distL="0" distR="0" wp14:anchorId="3DD62FF4" wp14:editId="6C9765BF">
            <wp:extent cx="5403850" cy="3275965"/>
            <wp:effectExtent l="0" t="0" r="6350" b="635"/>
            <wp:docPr id="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5403850" cy="3275965"/>
                    </a:xfrm>
                    <a:prstGeom prst="rect">
                      <a:avLst/>
                    </a:prstGeom>
                  </pic:spPr>
                </pic:pic>
              </a:graphicData>
            </a:graphic>
          </wp:inline>
        </w:drawing>
      </w:r>
    </w:p>
    <w:p w14:paraId="6C9F1AB0" w14:textId="32D043C4" w:rsidR="00542998" w:rsidRPr="005C5642" w:rsidRDefault="00542998" w:rsidP="00542998">
      <w:pPr>
        <w:pStyle w:val="hinh"/>
        <w:rPr>
          <w:rFonts w:ascii="Times New Roman" w:hAnsi="Times New Roman" w:cs="Times New Roman"/>
        </w:rPr>
      </w:pPr>
      <w:bookmarkStart w:id="181" w:name="_Toc183172156"/>
      <w:r>
        <w:rPr>
          <w:rFonts w:ascii="Times New Roman" w:hAnsi="Times New Roman" w:cs="Times New Roman"/>
        </w:rPr>
        <w:t>Hình 4.1</w:t>
      </w:r>
      <w:r w:rsidRPr="005C5642">
        <w:rPr>
          <w:rFonts w:ascii="Times New Roman" w:hAnsi="Times New Roman" w:cs="Times New Roman"/>
        </w:rPr>
        <w:t xml:space="preserve">: </w:t>
      </w:r>
      <w:r>
        <w:rPr>
          <w:rFonts w:ascii="Times New Roman" w:hAnsi="Times New Roman" w:cs="Times New Roman"/>
        </w:rPr>
        <w:t>MindMap dự án CodeLearn</w:t>
      </w:r>
      <w:bookmarkEnd w:id="181"/>
    </w:p>
    <w:p w14:paraId="25798300" w14:textId="77777777" w:rsidR="00542998" w:rsidRPr="00B5118A" w:rsidRDefault="00542998" w:rsidP="00B5118A"/>
    <w:p w14:paraId="7D0C9323" w14:textId="22BDE3FE" w:rsidR="00B5118A" w:rsidRDefault="00B5118A" w:rsidP="00B5118A">
      <w:pPr>
        <w:pStyle w:val="Heading3"/>
        <w:rPr>
          <w:rFonts w:ascii="Times New Roman" w:hAnsi="Times New Roman" w:cs="Times New Roman"/>
          <w:b/>
          <w:color w:val="0070C0"/>
          <w:sz w:val="26"/>
          <w:szCs w:val="26"/>
        </w:rPr>
      </w:pPr>
      <w:bookmarkStart w:id="182" w:name="_Toc183172205"/>
      <w:r w:rsidRPr="00B5118A">
        <w:rPr>
          <w:rFonts w:ascii="Times New Roman" w:hAnsi="Times New Roman" w:cs="Times New Roman"/>
          <w:b/>
          <w:color w:val="0070C0"/>
          <w:sz w:val="26"/>
          <w:szCs w:val="26"/>
        </w:rPr>
        <w:t>5.1.2 Test</w:t>
      </w:r>
      <w:r w:rsidR="006E30B2">
        <w:rPr>
          <w:rFonts w:ascii="Times New Roman" w:hAnsi="Times New Roman" w:cs="Times New Roman"/>
          <w:b/>
          <w:color w:val="0070C0"/>
          <w:sz w:val="26"/>
          <w:szCs w:val="26"/>
        </w:rPr>
        <w:t>_Design</w:t>
      </w:r>
      <w:bookmarkEnd w:id="182"/>
    </w:p>
    <w:p w14:paraId="27942C01" w14:textId="0F0B7378" w:rsidR="00B5118A" w:rsidRDefault="006E30B2" w:rsidP="00B5118A">
      <w:r>
        <w:t>Dự án này em viết được 5</w:t>
      </w:r>
      <w:r w:rsidR="0002757A">
        <w:t>7</w:t>
      </w:r>
      <w:r>
        <w:t xml:space="preserve"> Test Design, gồm</w:t>
      </w:r>
      <w:r w:rsidR="00542998">
        <w:t>:</w:t>
      </w:r>
    </w:p>
    <w:p w14:paraId="0C7D47CA" w14:textId="55F1763D" w:rsidR="006E30B2" w:rsidRDefault="006E30B2" w:rsidP="008F6EEE">
      <w:pPr>
        <w:pStyle w:val="ListParagraph"/>
        <w:numPr>
          <w:ilvl w:val="0"/>
          <w:numId w:val="19"/>
        </w:numPr>
      </w:pPr>
      <w:r>
        <w:t>16 T_D ở trang Home</w:t>
      </w:r>
    </w:p>
    <w:p w14:paraId="2B51DF39" w14:textId="75FEC77E" w:rsidR="006E30B2" w:rsidRDefault="006E30B2" w:rsidP="008F6EEE">
      <w:pPr>
        <w:pStyle w:val="ListParagraph"/>
        <w:numPr>
          <w:ilvl w:val="0"/>
          <w:numId w:val="19"/>
        </w:numPr>
      </w:pPr>
      <w:r>
        <w:t>15 T_D ở trang Course details</w:t>
      </w:r>
    </w:p>
    <w:p w14:paraId="4A382748" w14:textId="07FB26E5" w:rsidR="006E30B2" w:rsidRDefault="0002757A" w:rsidP="008F6EEE">
      <w:pPr>
        <w:pStyle w:val="ListParagraph"/>
        <w:numPr>
          <w:ilvl w:val="0"/>
          <w:numId w:val="19"/>
        </w:numPr>
      </w:pPr>
      <w:r>
        <w:t>12</w:t>
      </w:r>
      <w:r w:rsidR="006E30B2">
        <w:t xml:space="preserve"> T_D ở trang My course</w:t>
      </w:r>
    </w:p>
    <w:p w14:paraId="3EA16ADB" w14:textId="4107C269" w:rsidR="006E30B2" w:rsidRDefault="006E30B2" w:rsidP="008F6EEE">
      <w:pPr>
        <w:pStyle w:val="ListParagraph"/>
        <w:numPr>
          <w:ilvl w:val="0"/>
          <w:numId w:val="19"/>
        </w:numPr>
      </w:pPr>
      <w:r>
        <w:t>13 T_D ở Database</w:t>
      </w:r>
    </w:p>
    <w:p w14:paraId="2EB5AE91" w14:textId="20290814" w:rsidR="006E30B2" w:rsidRDefault="0002757A" w:rsidP="00B5118A">
      <w:r w:rsidRPr="0002757A">
        <w:rPr>
          <w:noProof/>
        </w:rPr>
        <w:lastRenderedPageBreak/>
        <w:drawing>
          <wp:inline distT="0" distB="0" distL="0" distR="0" wp14:anchorId="6127B976" wp14:editId="4394E68B">
            <wp:extent cx="5403850" cy="3550285"/>
            <wp:effectExtent l="0" t="0" r="6350" b="0"/>
            <wp:docPr id="1700623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623688" name=""/>
                    <pic:cNvPicPr/>
                  </pic:nvPicPr>
                  <pic:blipFill>
                    <a:blip r:embed="rId49"/>
                    <a:stretch>
                      <a:fillRect/>
                    </a:stretch>
                  </pic:blipFill>
                  <pic:spPr>
                    <a:xfrm>
                      <a:off x="0" y="0"/>
                      <a:ext cx="5403850" cy="3550285"/>
                    </a:xfrm>
                    <a:prstGeom prst="rect">
                      <a:avLst/>
                    </a:prstGeom>
                  </pic:spPr>
                </pic:pic>
              </a:graphicData>
            </a:graphic>
          </wp:inline>
        </w:drawing>
      </w:r>
    </w:p>
    <w:p w14:paraId="3D542539" w14:textId="7A07DBBF" w:rsidR="00542998" w:rsidRPr="005C5642" w:rsidRDefault="00542998" w:rsidP="00542998">
      <w:pPr>
        <w:pStyle w:val="hinh"/>
        <w:rPr>
          <w:rFonts w:ascii="Times New Roman" w:hAnsi="Times New Roman" w:cs="Times New Roman"/>
        </w:rPr>
      </w:pPr>
      <w:bookmarkStart w:id="183" w:name="_Toc183172157"/>
      <w:r>
        <w:rPr>
          <w:rFonts w:ascii="Times New Roman" w:hAnsi="Times New Roman" w:cs="Times New Roman"/>
        </w:rPr>
        <w:t>Hình 4.2</w:t>
      </w:r>
      <w:r w:rsidRPr="005C5642">
        <w:rPr>
          <w:rFonts w:ascii="Times New Roman" w:hAnsi="Times New Roman" w:cs="Times New Roman"/>
        </w:rPr>
        <w:t xml:space="preserve">: </w:t>
      </w:r>
      <w:r>
        <w:rPr>
          <w:rFonts w:ascii="Times New Roman" w:hAnsi="Times New Roman" w:cs="Times New Roman"/>
        </w:rPr>
        <w:t>Test_Design dự án CodeLearn</w:t>
      </w:r>
      <w:bookmarkEnd w:id="183"/>
    </w:p>
    <w:p w14:paraId="7862EEF2" w14:textId="77777777" w:rsidR="00542998" w:rsidRPr="00B5118A" w:rsidRDefault="00542998" w:rsidP="00B5118A"/>
    <w:p w14:paraId="1917C97C" w14:textId="40D0F157" w:rsidR="00B5118A" w:rsidRPr="00B5118A" w:rsidRDefault="00B5118A" w:rsidP="00B5118A">
      <w:pPr>
        <w:pStyle w:val="Heading3"/>
        <w:rPr>
          <w:rFonts w:ascii="Times New Roman" w:hAnsi="Times New Roman" w:cs="Times New Roman"/>
          <w:b/>
          <w:color w:val="0070C0"/>
          <w:sz w:val="26"/>
          <w:szCs w:val="26"/>
        </w:rPr>
      </w:pPr>
      <w:bookmarkStart w:id="184" w:name="_Toc183172206"/>
      <w:r w:rsidRPr="00B5118A">
        <w:rPr>
          <w:rFonts w:ascii="Times New Roman" w:hAnsi="Times New Roman" w:cs="Times New Roman"/>
          <w:b/>
          <w:color w:val="0070C0"/>
          <w:sz w:val="26"/>
          <w:szCs w:val="26"/>
        </w:rPr>
        <w:t>5.1.3 LogBug</w:t>
      </w:r>
      <w:bookmarkEnd w:id="184"/>
    </w:p>
    <w:p w14:paraId="5C00D5FC" w14:textId="0104E295" w:rsidR="00542998" w:rsidRDefault="00542998" w:rsidP="00542998">
      <w:r>
        <w:t>Dự án này em tìm được 7 LogBug, gồm:</w:t>
      </w:r>
    </w:p>
    <w:p w14:paraId="33753204" w14:textId="57B6560B" w:rsidR="00542998" w:rsidRDefault="00542998" w:rsidP="008F6EEE">
      <w:pPr>
        <w:pStyle w:val="ListParagraph"/>
        <w:numPr>
          <w:ilvl w:val="0"/>
          <w:numId w:val="20"/>
        </w:numPr>
      </w:pPr>
      <w:r w:rsidRPr="00542998">
        <w:t>Lỗi icon "Cart"</w:t>
      </w:r>
    </w:p>
    <w:p w14:paraId="090FCAE0" w14:textId="2CF4EDB5" w:rsidR="00542998" w:rsidRDefault="00542998" w:rsidP="008F6EEE">
      <w:pPr>
        <w:pStyle w:val="ListParagraph"/>
        <w:numPr>
          <w:ilvl w:val="0"/>
          <w:numId w:val="20"/>
        </w:numPr>
      </w:pPr>
      <w:r w:rsidRPr="00542998">
        <w:t>Lỗi bả</w:t>
      </w:r>
      <w:r w:rsidR="00633401">
        <w:t xml:space="preserve">ng </w:t>
      </w:r>
      <w:r w:rsidRPr="00542998">
        <w:t>"Carousel" không tự động</w:t>
      </w:r>
    </w:p>
    <w:p w14:paraId="3DB92FFC" w14:textId="3F8045F7" w:rsidR="00542998" w:rsidRDefault="00542998" w:rsidP="008F6EEE">
      <w:pPr>
        <w:pStyle w:val="ListParagraph"/>
        <w:numPr>
          <w:ilvl w:val="0"/>
          <w:numId w:val="20"/>
        </w:numPr>
      </w:pPr>
      <w:r w:rsidRPr="00542998">
        <w:t>Lỗi không bấm được nút "Back to top"</w:t>
      </w:r>
    </w:p>
    <w:p w14:paraId="3708DDC9" w14:textId="1CE51F0B" w:rsidR="00542998" w:rsidRDefault="00542998" w:rsidP="008F6EEE">
      <w:pPr>
        <w:pStyle w:val="ListParagraph"/>
        <w:numPr>
          <w:ilvl w:val="0"/>
          <w:numId w:val="20"/>
        </w:numPr>
      </w:pPr>
      <w:r w:rsidRPr="00542998">
        <w:t>Lỗi UI tìm kiếm ở trang "Course Detail"</w:t>
      </w:r>
    </w:p>
    <w:p w14:paraId="1CE49FFF" w14:textId="5207FD0A" w:rsidR="00542998" w:rsidRDefault="00542998" w:rsidP="008F6EEE">
      <w:pPr>
        <w:pStyle w:val="ListParagraph"/>
        <w:numPr>
          <w:ilvl w:val="0"/>
          <w:numId w:val="20"/>
        </w:numPr>
      </w:pPr>
      <w:r w:rsidRPr="00542998">
        <w:t>Lỗi "comment" không được</w:t>
      </w:r>
    </w:p>
    <w:p w14:paraId="178343AC" w14:textId="61337C83" w:rsidR="00542998" w:rsidRDefault="00542998" w:rsidP="008F6EEE">
      <w:pPr>
        <w:pStyle w:val="ListParagraph"/>
        <w:numPr>
          <w:ilvl w:val="0"/>
          <w:numId w:val="20"/>
        </w:numPr>
      </w:pPr>
      <w:r w:rsidRPr="00542998">
        <w:t>Lỗi "reply" không được</w:t>
      </w:r>
    </w:p>
    <w:p w14:paraId="0F3C9F56" w14:textId="7A11B365" w:rsidR="00542998" w:rsidRPr="00542998" w:rsidRDefault="00542998" w:rsidP="008F6EEE">
      <w:pPr>
        <w:pStyle w:val="ListParagraph"/>
        <w:numPr>
          <w:ilvl w:val="0"/>
          <w:numId w:val="20"/>
        </w:numPr>
      </w:pPr>
      <w:r w:rsidRPr="00542998">
        <w:t>Lỗi định dạng nút &gt;&gt;,</w:t>
      </w:r>
      <w:r w:rsidR="00633401">
        <w:t xml:space="preserve"> </w:t>
      </w:r>
      <w:r w:rsidRPr="00542998">
        <w:t>&lt;&lt; ở giao diện Home</w:t>
      </w:r>
    </w:p>
    <w:p w14:paraId="4A6916D6" w14:textId="39209A01" w:rsidR="00542998" w:rsidRDefault="00542998" w:rsidP="00542998">
      <w:r w:rsidRPr="00542998">
        <w:rPr>
          <w:noProof/>
        </w:rPr>
        <w:lastRenderedPageBreak/>
        <w:drawing>
          <wp:inline distT="0" distB="0" distL="0" distR="0" wp14:anchorId="48BBC261" wp14:editId="4A7271CD">
            <wp:extent cx="5403850" cy="1886585"/>
            <wp:effectExtent l="0" t="0" r="635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3850" cy="1886585"/>
                    </a:xfrm>
                    <a:prstGeom prst="rect">
                      <a:avLst/>
                    </a:prstGeom>
                  </pic:spPr>
                </pic:pic>
              </a:graphicData>
            </a:graphic>
          </wp:inline>
        </w:drawing>
      </w:r>
    </w:p>
    <w:p w14:paraId="3D13BA80" w14:textId="5996DC62" w:rsidR="00542998" w:rsidRPr="005C5642" w:rsidRDefault="00542998" w:rsidP="00542998">
      <w:pPr>
        <w:pStyle w:val="hinh"/>
        <w:rPr>
          <w:rFonts w:ascii="Times New Roman" w:hAnsi="Times New Roman" w:cs="Times New Roman"/>
        </w:rPr>
      </w:pPr>
      <w:bookmarkStart w:id="185" w:name="_Toc183172158"/>
      <w:r>
        <w:rPr>
          <w:rFonts w:ascii="Times New Roman" w:hAnsi="Times New Roman" w:cs="Times New Roman"/>
        </w:rPr>
        <w:t>Hình 4.3</w:t>
      </w:r>
      <w:r w:rsidRPr="005C5642">
        <w:rPr>
          <w:rFonts w:ascii="Times New Roman" w:hAnsi="Times New Roman" w:cs="Times New Roman"/>
        </w:rPr>
        <w:t xml:space="preserve">: </w:t>
      </w:r>
      <w:r>
        <w:rPr>
          <w:rFonts w:ascii="Times New Roman" w:hAnsi="Times New Roman" w:cs="Times New Roman"/>
        </w:rPr>
        <w:t>LogBug dự án CodeLearn</w:t>
      </w:r>
      <w:bookmarkEnd w:id="185"/>
    </w:p>
    <w:p w14:paraId="32C0D7C1" w14:textId="77777777" w:rsidR="00542998" w:rsidRDefault="00542998" w:rsidP="00542998"/>
    <w:p w14:paraId="5A5BAE6D" w14:textId="409D86BE" w:rsidR="005C5642" w:rsidRDefault="005C5642" w:rsidP="002F5CC0">
      <w:pPr>
        <w:rPr>
          <w:rFonts w:cs="Times New Roman"/>
        </w:rPr>
      </w:pPr>
    </w:p>
    <w:p w14:paraId="7646F71E" w14:textId="2609E377" w:rsidR="005C5642" w:rsidRDefault="005C5642" w:rsidP="002F5CC0">
      <w:pPr>
        <w:rPr>
          <w:rFonts w:cs="Times New Roman"/>
        </w:rPr>
      </w:pPr>
    </w:p>
    <w:p w14:paraId="4D333CAD" w14:textId="73576334" w:rsidR="00633401" w:rsidRDefault="00633401" w:rsidP="00633401">
      <w:pPr>
        <w:pStyle w:val="Heading3"/>
        <w:rPr>
          <w:rFonts w:ascii="Times New Roman" w:hAnsi="Times New Roman" w:cs="Times New Roman"/>
          <w:b/>
          <w:bCs/>
          <w:i/>
        </w:rPr>
      </w:pPr>
      <w:r>
        <w:rPr>
          <w:rFonts w:ascii="Times New Roman" w:hAnsi="Times New Roman" w:cs="Times New Roman"/>
          <w:b/>
          <w:bCs/>
          <w:i/>
        </w:rPr>
        <w:t>5.1.4 Test Report</w:t>
      </w:r>
    </w:p>
    <w:p w14:paraId="41AB9250" w14:textId="30E0D656" w:rsidR="00633401" w:rsidRDefault="00633401" w:rsidP="00633401">
      <w:pPr>
        <w:rPr>
          <w:rFonts w:cs="Times New Roman"/>
        </w:rPr>
      </w:pPr>
      <w:r>
        <w:rPr>
          <w:rFonts w:cs="Times New Roman"/>
        </w:rPr>
        <w:t xml:space="preserve">Web </w:t>
      </w:r>
      <w:r w:rsidRPr="00633401">
        <w:rPr>
          <w:rFonts w:cs="Times New Roman"/>
        </w:rPr>
        <w:t>CodeLearn_Assistant</w:t>
      </w:r>
      <w:r>
        <w:rPr>
          <w:rFonts w:cs="Times New Roman"/>
        </w:rPr>
        <w:t xml:space="preserve"> </w:t>
      </w:r>
      <w:r w:rsidRPr="005C5642">
        <w:rPr>
          <w:rFonts w:cs="Times New Roman"/>
        </w:rPr>
        <w:t xml:space="preserve">này em </w:t>
      </w:r>
      <w:r>
        <w:rPr>
          <w:rFonts w:cs="Times New Roman"/>
        </w:rPr>
        <w:t>test tìm được 7</w:t>
      </w:r>
      <w:r w:rsidRPr="005C5642">
        <w:rPr>
          <w:rFonts w:cs="Times New Roman"/>
        </w:rPr>
        <w:t xml:space="preserve"> lỗ</w:t>
      </w:r>
      <w:r>
        <w:rPr>
          <w:rFonts w:cs="Times New Roman"/>
        </w:rPr>
        <w:t>i, trong đó:</w:t>
      </w:r>
    </w:p>
    <w:p w14:paraId="6E18DC41" w14:textId="77777777" w:rsidR="00633401" w:rsidRPr="00AC4D7D" w:rsidRDefault="00633401" w:rsidP="00633401">
      <w:pPr>
        <w:rPr>
          <w:rFonts w:cs="Times New Roman"/>
          <w:b/>
          <w:color w:val="FF0000"/>
        </w:rPr>
      </w:pPr>
      <w:r w:rsidRPr="00AC4D7D">
        <w:rPr>
          <w:rFonts w:cs="Times New Roman"/>
          <w:b/>
          <w:color w:val="FF0000"/>
        </w:rPr>
        <w:t>Serverity:</w:t>
      </w:r>
    </w:p>
    <w:p w14:paraId="4AC6979C" w14:textId="4D021006" w:rsidR="00633401" w:rsidRDefault="00633401" w:rsidP="00633401">
      <w:pPr>
        <w:rPr>
          <w:rFonts w:cs="Times New Roman"/>
        </w:rPr>
      </w:pPr>
      <w:r>
        <w:rPr>
          <w:rFonts w:cs="Times New Roman"/>
        </w:rPr>
        <w:t>Minor: 3</w:t>
      </w:r>
    </w:p>
    <w:p w14:paraId="3FB30806" w14:textId="69684FD4" w:rsidR="00633401" w:rsidRDefault="00633401" w:rsidP="00633401">
      <w:pPr>
        <w:rPr>
          <w:rFonts w:cs="Times New Roman"/>
        </w:rPr>
      </w:pPr>
      <w:r>
        <w:rPr>
          <w:rFonts w:cs="Times New Roman"/>
        </w:rPr>
        <w:t>Major: 2</w:t>
      </w:r>
    </w:p>
    <w:p w14:paraId="5247AB8A" w14:textId="73F02B2A" w:rsidR="00633401" w:rsidRDefault="00633401" w:rsidP="00633401">
      <w:pPr>
        <w:rPr>
          <w:rFonts w:cs="Times New Roman"/>
        </w:rPr>
      </w:pPr>
      <w:r>
        <w:rPr>
          <w:rFonts w:cs="Times New Roman"/>
        </w:rPr>
        <w:t>Critical: 0</w:t>
      </w:r>
    </w:p>
    <w:p w14:paraId="228CB369" w14:textId="1B56EDA1" w:rsidR="00633401" w:rsidRDefault="00633401" w:rsidP="00633401">
      <w:pPr>
        <w:rPr>
          <w:rFonts w:cs="Times New Roman"/>
        </w:rPr>
      </w:pPr>
      <w:r>
        <w:rPr>
          <w:rFonts w:cs="Times New Roman"/>
        </w:rPr>
        <w:t>Cosmetic: 2</w:t>
      </w:r>
    </w:p>
    <w:p w14:paraId="0ACB9AAA" w14:textId="77777777" w:rsidR="00633401" w:rsidRDefault="00633401" w:rsidP="00633401">
      <w:pPr>
        <w:rPr>
          <w:rFonts w:cs="Times New Roman"/>
          <w:b/>
          <w:color w:val="FF0000"/>
        </w:rPr>
      </w:pPr>
      <w:r w:rsidRPr="00AC4D7D">
        <w:rPr>
          <w:rFonts w:cs="Times New Roman"/>
          <w:b/>
          <w:color w:val="FF0000"/>
        </w:rPr>
        <w:t>Status:</w:t>
      </w:r>
    </w:p>
    <w:p w14:paraId="3FF9253A" w14:textId="77777777" w:rsidR="00633401" w:rsidRPr="00AC4D7D" w:rsidRDefault="00633401" w:rsidP="00633401">
      <w:pPr>
        <w:rPr>
          <w:rFonts w:cs="Times New Roman"/>
          <w:color w:val="000000" w:themeColor="text1"/>
        </w:rPr>
      </w:pPr>
      <w:r w:rsidRPr="00AC4D7D">
        <w:rPr>
          <w:rFonts w:cs="Times New Roman"/>
          <w:color w:val="000000" w:themeColor="text1"/>
        </w:rPr>
        <w:t>Open:</w:t>
      </w:r>
      <w:r>
        <w:rPr>
          <w:rFonts w:cs="Times New Roman"/>
          <w:color w:val="000000" w:themeColor="text1"/>
        </w:rPr>
        <w:t xml:space="preserve"> 0</w:t>
      </w:r>
    </w:p>
    <w:p w14:paraId="5416081F" w14:textId="77777777" w:rsidR="00633401" w:rsidRPr="00AC4D7D" w:rsidRDefault="00633401" w:rsidP="00633401">
      <w:pPr>
        <w:rPr>
          <w:rFonts w:cs="Times New Roman"/>
          <w:color w:val="000000" w:themeColor="text1"/>
        </w:rPr>
      </w:pPr>
      <w:r w:rsidRPr="00AC4D7D">
        <w:rPr>
          <w:rFonts w:cs="Times New Roman"/>
          <w:color w:val="000000" w:themeColor="text1"/>
        </w:rPr>
        <w:t>Re_Open</w:t>
      </w:r>
      <w:r>
        <w:rPr>
          <w:rFonts w:cs="Times New Roman"/>
          <w:color w:val="000000" w:themeColor="text1"/>
        </w:rPr>
        <w:t>: 0</w:t>
      </w:r>
    </w:p>
    <w:p w14:paraId="6C42763C" w14:textId="71C226E6" w:rsidR="00633401" w:rsidRPr="00AC4D7D" w:rsidRDefault="00633401" w:rsidP="00633401">
      <w:pPr>
        <w:rPr>
          <w:rFonts w:cs="Times New Roman"/>
          <w:color w:val="000000" w:themeColor="text1"/>
        </w:rPr>
      </w:pPr>
      <w:r w:rsidRPr="00AC4D7D">
        <w:rPr>
          <w:rFonts w:cs="Times New Roman"/>
          <w:color w:val="000000" w:themeColor="text1"/>
        </w:rPr>
        <w:t>Closed:</w:t>
      </w:r>
      <w:r>
        <w:rPr>
          <w:rFonts w:cs="Times New Roman"/>
          <w:color w:val="000000" w:themeColor="text1"/>
        </w:rPr>
        <w:t xml:space="preserve"> 7</w:t>
      </w:r>
    </w:p>
    <w:p w14:paraId="64680B9E" w14:textId="2EF706C6" w:rsidR="005C5642" w:rsidRDefault="005C5642" w:rsidP="002F5CC0">
      <w:pPr>
        <w:rPr>
          <w:rFonts w:cs="Times New Roman"/>
        </w:rPr>
      </w:pPr>
    </w:p>
    <w:p w14:paraId="55CBA2D5" w14:textId="11C83082" w:rsidR="005C5642" w:rsidRDefault="0038068F" w:rsidP="002F5CC0">
      <w:pPr>
        <w:rPr>
          <w:rFonts w:cs="Times New Roman"/>
        </w:rPr>
      </w:pPr>
      <w:r w:rsidRPr="0038068F">
        <w:rPr>
          <w:rFonts w:cs="Times New Roman"/>
          <w:noProof/>
        </w:rPr>
        <w:drawing>
          <wp:inline distT="0" distB="0" distL="0" distR="0" wp14:anchorId="7015BF1B" wp14:editId="463CA4BA">
            <wp:extent cx="5403850" cy="977265"/>
            <wp:effectExtent l="0" t="0" r="6350" b="0"/>
            <wp:docPr id="17891488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148828" name=""/>
                    <pic:cNvPicPr/>
                  </pic:nvPicPr>
                  <pic:blipFill>
                    <a:blip r:embed="rId51"/>
                    <a:stretch>
                      <a:fillRect/>
                    </a:stretch>
                  </pic:blipFill>
                  <pic:spPr>
                    <a:xfrm>
                      <a:off x="0" y="0"/>
                      <a:ext cx="5403850" cy="977265"/>
                    </a:xfrm>
                    <a:prstGeom prst="rect">
                      <a:avLst/>
                    </a:prstGeom>
                  </pic:spPr>
                </pic:pic>
              </a:graphicData>
            </a:graphic>
          </wp:inline>
        </w:drawing>
      </w:r>
    </w:p>
    <w:p w14:paraId="4FE53E91" w14:textId="323F6B46" w:rsidR="0038068F" w:rsidRDefault="0038068F" w:rsidP="002F5CC0">
      <w:pPr>
        <w:rPr>
          <w:rFonts w:cs="Times New Roman"/>
        </w:rPr>
      </w:pPr>
      <w:r w:rsidRPr="0038068F">
        <w:rPr>
          <w:rFonts w:cs="Times New Roman"/>
          <w:noProof/>
        </w:rPr>
        <w:lastRenderedPageBreak/>
        <w:drawing>
          <wp:inline distT="0" distB="0" distL="0" distR="0" wp14:anchorId="460327A8" wp14:editId="4FA30473">
            <wp:extent cx="5403850" cy="3141345"/>
            <wp:effectExtent l="0" t="0" r="6350" b="1905"/>
            <wp:docPr id="1102676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676440" name=""/>
                    <pic:cNvPicPr/>
                  </pic:nvPicPr>
                  <pic:blipFill>
                    <a:blip r:embed="rId52"/>
                    <a:stretch>
                      <a:fillRect/>
                    </a:stretch>
                  </pic:blipFill>
                  <pic:spPr>
                    <a:xfrm>
                      <a:off x="0" y="0"/>
                      <a:ext cx="5403850" cy="3141345"/>
                    </a:xfrm>
                    <a:prstGeom prst="rect">
                      <a:avLst/>
                    </a:prstGeom>
                  </pic:spPr>
                </pic:pic>
              </a:graphicData>
            </a:graphic>
          </wp:inline>
        </w:drawing>
      </w:r>
    </w:p>
    <w:p w14:paraId="6806F4F8" w14:textId="6B3E6CD5" w:rsidR="00633401" w:rsidRPr="00633401" w:rsidRDefault="00633401" w:rsidP="00633401">
      <w:pPr>
        <w:pStyle w:val="hinh"/>
        <w:rPr>
          <w:rFonts w:ascii="Times New Roman" w:hAnsi="Times New Roman" w:cs="Times New Roman"/>
        </w:rPr>
      </w:pPr>
      <w:r w:rsidRPr="00633401">
        <w:rPr>
          <w:rFonts w:ascii="Times New Roman" w:hAnsi="Times New Roman" w:cs="Times New Roman"/>
        </w:rPr>
        <w:t>Hình 4.4. Test_Report của CodeLearn_Assistant</w:t>
      </w:r>
    </w:p>
    <w:p w14:paraId="7794B5EE" w14:textId="674AAD70" w:rsidR="005C5642" w:rsidRDefault="005C5642" w:rsidP="002F5CC0">
      <w:pPr>
        <w:rPr>
          <w:rFonts w:cs="Times New Roman"/>
        </w:rPr>
      </w:pPr>
    </w:p>
    <w:p w14:paraId="36EC8D5C" w14:textId="30315187" w:rsidR="005C5642" w:rsidRDefault="005C5642" w:rsidP="002F5CC0">
      <w:pPr>
        <w:rPr>
          <w:rFonts w:cs="Times New Roman"/>
        </w:rPr>
      </w:pPr>
    </w:p>
    <w:p w14:paraId="6F1186D4" w14:textId="21C45A0C" w:rsidR="005C5642" w:rsidRDefault="005C5642" w:rsidP="002F5CC0">
      <w:pPr>
        <w:rPr>
          <w:rFonts w:cs="Times New Roman"/>
        </w:rPr>
      </w:pPr>
    </w:p>
    <w:p w14:paraId="04BF336A" w14:textId="1C47B0F0" w:rsidR="005C5642" w:rsidRDefault="005C5642" w:rsidP="002F5CC0">
      <w:pPr>
        <w:rPr>
          <w:rFonts w:cs="Times New Roman"/>
        </w:rPr>
      </w:pPr>
    </w:p>
    <w:p w14:paraId="055BABD3" w14:textId="2D2755F8" w:rsidR="005C5642" w:rsidRDefault="005C5642" w:rsidP="002F5CC0">
      <w:pPr>
        <w:rPr>
          <w:rFonts w:cs="Times New Roman"/>
        </w:rPr>
      </w:pPr>
    </w:p>
    <w:p w14:paraId="5919C743" w14:textId="1442E451" w:rsidR="005C5642" w:rsidRDefault="005C5642" w:rsidP="002F5CC0">
      <w:pPr>
        <w:rPr>
          <w:rFonts w:cs="Times New Roman"/>
        </w:rPr>
      </w:pPr>
    </w:p>
    <w:p w14:paraId="653DBA7C" w14:textId="3B261013" w:rsidR="005C5642" w:rsidRDefault="005C5642" w:rsidP="002F5CC0">
      <w:pPr>
        <w:rPr>
          <w:rFonts w:cs="Times New Roman"/>
        </w:rPr>
      </w:pPr>
    </w:p>
    <w:p w14:paraId="3E437628" w14:textId="0EB954BA" w:rsidR="005C5642" w:rsidRDefault="005C5642" w:rsidP="002F5CC0">
      <w:pPr>
        <w:rPr>
          <w:rFonts w:cs="Times New Roman"/>
        </w:rPr>
      </w:pPr>
    </w:p>
    <w:p w14:paraId="76F42727" w14:textId="2CD6114E" w:rsidR="005C5642" w:rsidRDefault="005C5642" w:rsidP="002F5CC0">
      <w:pPr>
        <w:rPr>
          <w:rFonts w:cs="Times New Roman"/>
        </w:rPr>
      </w:pPr>
    </w:p>
    <w:p w14:paraId="2B629C0D" w14:textId="1B10D141" w:rsidR="005C5642" w:rsidRDefault="005C5642" w:rsidP="002F5CC0">
      <w:pPr>
        <w:rPr>
          <w:rFonts w:cs="Times New Roman"/>
        </w:rPr>
      </w:pPr>
    </w:p>
    <w:p w14:paraId="6F385C70" w14:textId="7D9A145A" w:rsidR="005C5642" w:rsidRDefault="005C5642" w:rsidP="002F5CC0">
      <w:pPr>
        <w:rPr>
          <w:rFonts w:cs="Times New Roman"/>
        </w:rPr>
      </w:pPr>
    </w:p>
    <w:p w14:paraId="1B0BB36A" w14:textId="3CA8D08E" w:rsidR="005C5642" w:rsidRDefault="005C5642" w:rsidP="002F5CC0">
      <w:pPr>
        <w:rPr>
          <w:rFonts w:cs="Times New Roman"/>
        </w:rPr>
      </w:pPr>
    </w:p>
    <w:p w14:paraId="33559F12" w14:textId="62593397" w:rsidR="005C5642" w:rsidRDefault="005C5642" w:rsidP="002F5CC0">
      <w:pPr>
        <w:rPr>
          <w:rFonts w:cs="Times New Roman"/>
        </w:rPr>
      </w:pPr>
    </w:p>
    <w:p w14:paraId="131D236A" w14:textId="4579B7EB" w:rsidR="005C5642" w:rsidRDefault="005C5642" w:rsidP="002F5CC0">
      <w:pPr>
        <w:rPr>
          <w:rFonts w:cs="Times New Roman"/>
        </w:rPr>
      </w:pPr>
    </w:p>
    <w:p w14:paraId="699187F0" w14:textId="31895FCA" w:rsidR="005C5642" w:rsidRDefault="005C5642" w:rsidP="002F5CC0">
      <w:pPr>
        <w:rPr>
          <w:rFonts w:cs="Times New Roman"/>
        </w:rPr>
      </w:pPr>
    </w:p>
    <w:p w14:paraId="7E2CA178" w14:textId="79F0EF54" w:rsidR="005C5642" w:rsidRDefault="005C5642" w:rsidP="002F5CC0">
      <w:pPr>
        <w:rPr>
          <w:rFonts w:cs="Times New Roman"/>
        </w:rPr>
      </w:pPr>
    </w:p>
    <w:p w14:paraId="2B1A587C" w14:textId="64C2472E" w:rsidR="00542998" w:rsidRDefault="00542998" w:rsidP="002F5CC0">
      <w:pPr>
        <w:rPr>
          <w:rFonts w:cs="Times New Roman"/>
        </w:rPr>
      </w:pPr>
    </w:p>
    <w:p w14:paraId="03942661" w14:textId="6A637D95" w:rsidR="00542998" w:rsidRDefault="00542998" w:rsidP="00542998">
      <w:pPr>
        <w:pStyle w:val="Heading2"/>
        <w:rPr>
          <w:rFonts w:ascii="Times New Roman" w:hAnsi="Times New Roman" w:cs="Times New Roman"/>
          <w:b/>
          <w:bCs/>
          <w:color w:val="0070C0"/>
        </w:rPr>
      </w:pPr>
      <w:bookmarkStart w:id="186" w:name="_Toc183172207"/>
      <w:r>
        <w:rPr>
          <w:rFonts w:ascii="Times New Roman" w:hAnsi="Times New Roman" w:cs="Times New Roman"/>
          <w:b/>
          <w:bCs/>
          <w:color w:val="0070C0"/>
        </w:rPr>
        <w:lastRenderedPageBreak/>
        <w:t>6</w:t>
      </w:r>
      <w:r w:rsidRPr="005C5642">
        <w:rPr>
          <w:rFonts w:ascii="Times New Roman" w:hAnsi="Times New Roman" w:cs="Times New Roman"/>
          <w:b/>
          <w:bCs/>
          <w:color w:val="0070C0"/>
        </w:rPr>
        <w:t xml:space="preserve">.1 Dự án </w:t>
      </w:r>
      <w:r>
        <w:rPr>
          <w:rFonts w:ascii="Times New Roman" w:hAnsi="Times New Roman" w:cs="Times New Roman"/>
          <w:b/>
          <w:bCs/>
          <w:color w:val="0070C0"/>
        </w:rPr>
        <w:t>Salon &amp; Customer App Mobile:</w:t>
      </w:r>
      <w:bookmarkEnd w:id="186"/>
    </w:p>
    <w:p w14:paraId="1E0C2FDB" w14:textId="6E421F07" w:rsidR="00542998" w:rsidRDefault="00542998" w:rsidP="00542998">
      <w:pPr>
        <w:pStyle w:val="Heading3"/>
        <w:rPr>
          <w:rFonts w:ascii="Times New Roman" w:hAnsi="Times New Roman" w:cs="Times New Roman"/>
          <w:b/>
          <w:color w:val="0070C0"/>
          <w:sz w:val="26"/>
          <w:szCs w:val="26"/>
        </w:rPr>
      </w:pPr>
      <w:bookmarkStart w:id="187" w:name="_Toc183172208"/>
      <w:r>
        <w:rPr>
          <w:rFonts w:ascii="Times New Roman" w:hAnsi="Times New Roman" w:cs="Times New Roman"/>
          <w:b/>
          <w:color w:val="0070C0"/>
          <w:sz w:val="26"/>
          <w:szCs w:val="26"/>
        </w:rPr>
        <w:t>6.1.1</w:t>
      </w:r>
      <w:r w:rsidRPr="00B5118A">
        <w:rPr>
          <w:rFonts w:ascii="Times New Roman" w:hAnsi="Times New Roman" w:cs="Times New Roman"/>
          <w:b/>
          <w:color w:val="0070C0"/>
          <w:sz w:val="26"/>
          <w:szCs w:val="26"/>
        </w:rPr>
        <w:t xml:space="preserve"> </w:t>
      </w:r>
      <w:r>
        <w:rPr>
          <w:rFonts w:ascii="Times New Roman" w:hAnsi="Times New Roman" w:cs="Times New Roman"/>
          <w:b/>
          <w:color w:val="0070C0"/>
          <w:sz w:val="26"/>
          <w:szCs w:val="26"/>
        </w:rPr>
        <w:t>Prototype</w:t>
      </w:r>
      <w:bookmarkEnd w:id="187"/>
    </w:p>
    <w:p w14:paraId="79AD3FA2" w14:textId="2A44E764" w:rsidR="00E62E17" w:rsidRPr="00E62E17" w:rsidRDefault="00E62E17" w:rsidP="00E62E17">
      <w:r>
        <w:rPr>
          <w:rStyle w:val="Strong"/>
        </w:rPr>
        <w:t>Salon &amp; Customer App Mobile</w:t>
      </w:r>
      <w:r>
        <w:t xml:space="preserve"> là một ứng dụng di động dành cho các tiệm salon và khách hàng, với mục tiêu tối ưu hóa trải nghiệm của cả hai bên—người quản lý salon và khách hàng. Các ứng dụng này có thể cung cấp một loạt các tính năng để giúp quản lý các dịch vụ salon hiệu quả, đồng thời mang lại trải nghiệm thuận tiện và dễ dàng cho khách hàng khi đặt lịch, thanh toán, và nhận các dịch vụ làm đẹp.</w:t>
      </w:r>
    </w:p>
    <w:p w14:paraId="2EB96D7C" w14:textId="6E151E4E" w:rsidR="00E62E17" w:rsidRDefault="00E62E17" w:rsidP="00E62E17">
      <w:r>
        <w:rPr>
          <w:noProof/>
        </w:rPr>
        <w:drawing>
          <wp:inline distT="0" distB="0" distL="0" distR="0" wp14:anchorId="13F768CB" wp14:editId="6161F105">
            <wp:extent cx="5403850" cy="3021330"/>
            <wp:effectExtent l="0" t="0" r="6350" b="7620"/>
            <wp:docPr id="636733824" name="Picture 8">
              <a:extLst xmlns:a="http://schemas.openxmlformats.org/drawingml/2006/main">
                <a:ext uri="{FF2B5EF4-FFF2-40B4-BE49-F238E27FC236}">
                  <a16:creationId xmlns:a16="http://schemas.microsoft.com/office/drawing/2014/main" id="{00000000-0008-0000-0100-000009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00000000-0008-0000-0100-000009000000}"/>
                        </a:ext>
                      </a:extLst>
                    </pic:cNvPr>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403850" cy="3021330"/>
                    </a:xfrm>
                    <a:prstGeom prst="rect">
                      <a:avLst/>
                    </a:prstGeom>
                  </pic:spPr>
                </pic:pic>
              </a:graphicData>
            </a:graphic>
          </wp:inline>
        </w:drawing>
      </w:r>
    </w:p>
    <w:p w14:paraId="3B388801" w14:textId="77777777" w:rsidR="00E62E17" w:rsidRDefault="00E62E17" w:rsidP="00E62E17"/>
    <w:p w14:paraId="5A096E6C" w14:textId="6A409772" w:rsidR="00E62E17" w:rsidRPr="005C5642" w:rsidRDefault="00E62E17" w:rsidP="0038068F">
      <w:pPr>
        <w:pStyle w:val="hinh"/>
        <w:rPr>
          <w:rFonts w:ascii="Times New Roman" w:hAnsi="Times New Roman" w:cs="Times New Roman"/>
        </w:rPr>
      </w:pPr>
      <w:bookmarkStart w:id="188" w:name="_Toc183172159"/>
      <w:r>
        <w:rPr>
          <w:rFonts w:ascii="Times New Roman" w:hAnsi="Times New Roman" w:cs="Times New Roman"/>
        </w:rPr>
        <w:t>Hình 5.1: Màn hình Salon App Mobile</w:t>
      </w:r>
      <w:bookmarkEnd w:id="188"/>
    </w:p>
    <w:p w14:paraId="268897DA" w14:textId="48444132" w:rsidR="00DC6D2A" w:rsidRDefault="00DC6D2A" w:rsidP="00DC6D2A">
      <w:pPr>
        <w:pStyle w:val="Heading3"/>
        <w:rPr>
          <w:rFonts w:ascii="Times New Roman" w:hAnsi="Times New Roman" w:cs="Times New Roman"/>
          <w:b/>
          <w:color w:val="0070C0"/>
          <w:sz w:val="26"/>
          <w:szCs w:val="26"/>
        </w:rPr>
      </w:pPr>
      <w:bookmarkStart w:id="189" w:name="_Toc183172209"/>
      <w:r>
        <w:rPr>
          <w:rFonts w:ascii="Times New Roman" w:hAnsi="Times New Roman" w:cs="Times New Roman"/>
          <w:b/>
          <w:color w:val="0070C0"/>
          <w:sz w:val="26"/>
          <w:szCs w:val="26"/>
        </w:rPr>
        <w:t>6.1.2</w:t>
      </w:r>
      <w:r w:rsidRPr="00B5118A">
        <w:rPr>
          <w:rFonts w:ascii="Times New Roman" w:hAnsi="Times New Roman" w:cs="Times New Roman"/>
          <w:b/>
          <w:color w:val="0070C0"/>
          <w:sz w:val="26"/>
          <w:szCs w:val="26"/>
        </w:rPr>
        <w:t xml:space="preserve"> </w:t>
      </w:r>
      <w:r>
        <w:rPr>
          <w:rFonts w:ascii="Times New Roman" w:hAnsi="Times New Roman" w:cs="Times New Roman"/>
          <w:b/>
          <w:color w:val="0070C0"/>
          <w:sz w:val="26"/>
          <w:szCs w:val="26"/>
        </w:rPr>
        <w:t>TestCase Salon App</w:t>
      </w:r>
      <w:bookmarkEnd w:id="189"/>
    </w:p>
    <w:p w14:paraId="7D85FEF7" w14:textId="48010599" w:rsidR="00DC6D2A" w:rsidRDefault="00DC6D2A" w:rsidP="00DC6D2A">
      <w:r>
        <w:t xml:space="preserve">Màn hình này em viết được </w:t>
      </w:r>
      <w:r w:rsidR="0038068F">
        <w:t>50</w:t>
      </w:r>
      <w:r>
        <w:t xml:space="preserve"> TCs, trong đó:</w:t>
      </w:r>
    </w:p>
    <w:p w14:paraId="301A5213" w14:textId="67B1259D" w:rsidR="00DC6D2A" w:rsidRDefault="00DC6D2A" w:rsidP="008F6EEE">
      <w:pPr>
        <w:pStyle w:val="ListParagraph"/>
        <w:numPr>
          <w:ilvl w:val="0"/>
          <w:numId w:val="21"/>
        </w:numPr>
      </w:pPr>
      <w:r>
        <w:t>6 TCs dùng để kiểm tra đăng nhập, đăng ký</w:t>
      </w:r>
    </w:p>
    <w:p w14:paraId="11FCF77E" w14:textId="1878315B" w:rsidR="00DC6D2A" w:rsidRDefault="00DC6D2A" w:rsidP="008F6EEE">
      <w:pPr>
        <w:pStyle w:val="ListParagraph"/>
        <w:numPr>
          <w:ilvl w:val="0"/>
          <w:numId w:val="21"/>
        </w:numPr>
      </w:pPr>
      <w:r>
        <w:t>12 TCs dùng để kiểm tra trang Home</w:t>
      </w:r>
    </w:p>
    <w:p w14:paraId="5D719C9D" w14:textId="07BCEAF5" w:rsidR="00DC6D2A" w:rsidRDefault="00DC6D2A" w:rsidP="008F6EEE">
      <w:pPr>
        <w:pStyle w:val="ListParagraph"/>
        <w:numPr>
          <w:ilvl w:val="0"/>
          <w:numId w:val="21"/>
        </w:numPr>
      </w:pPr>
      <w:r>
        <w:t>6 TCs dùng để kiểm tra trang nhân viên</w:t>
      </w:r>
    </w:p>
    <w:p w14:paraId="1DB6B1F3" w14:textId="63C53F9E" w:rsidR="00DC6D2A" w:rsidRDefault="00DC6D2A" w:rsidP="008F6EEE">
      <w:pPr>
        <w:pStyle w:val="ListParagraph"/>
        <w:numPr>
          <w:ilvl w:val="0"/>
          <w:numId w:val="21"/>
        </w:numPr>
      </w:pPr>
      <w:r>
        <w:t>9 TCs dùng để kiểm tra trang dịch vụ</w:t>
      </w:r>
    </w:p>
    <w:p w14:paraId="016AF716" w14:textId="70CAF671" w:rsidR="00DC6D2A" w:rsidRDefault="00DC6D2A" w:rsidP="008F6EEE">
      <w:pPr>
        <w:pStyle w:val="ListParagraph"/>
        <w:numPr>
          <w:ilvl w:val="0"/>
          <w:numId w:val="21"/>
        </w:numPr>
      </w:pPr>
      <w:r>
        <w:t>6 TCs dùng để kiểm tra trang tài khoản cá nhân</w:t>
      </w:r>
    </w:p>
    <w:p w14:paraId="355D31AE" w14:textId="2850689C" w:rsidR="00DC6D2A" w:rsidRPr="00DC6D2A" w:rsidRDefault="00DC6D2A" w:rsidP="00DC6D2A"/>
    <w:p w14:paraId="4BBCFC43" w14:textId="2FB60CAA" w:rsidR="00DC6D2A" w:rsidRDefault="00EE3034" w:rsidP="00DC6D2A">
      <w:r w:rsidRPr="00EE3034">
        <w:rPr>
          <w:noProof/>
        </w:rPr>
        <w:lastRenderedPageBreak/>
        <w:drawing>
          <wp:inline distT="0" distB="0" distL="0" distR="0" wp14:anchorId="7610ABC6" wp14:editId="23F447AB">
            <wp:extent cx="5403850" cy="3355340"/>
            <wp:effectExtent l="0" t="0" r="6350" b="0"/>
            <wp:docPr id="131124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24422" name=""/>
                    <pic:cNvPicPr/>
                  </pic:nvPicPr>
                  <pic:blipFill>
                    <a:blip r:embed="rId54"/>
                    <a:stretch>
                      <a:fillRect/>
                    </a:stretch>
                  </pic:blipFill>
                  <pic:spPr>
                    <a:xfrm>
                      <a:off x="0" y="0"/>
                      <a:ext cx="5403850" cy="3355340"/>
                    </a:xfrm>
                    <a:prstGeom prst="rect">
                      <a:avLst/>
                    </a:prstGeom>
                  </pic:spPr>
                </pic:pic>
              </a:graphicData>
            </a:graphic>
          </wp:inline>
        </w:drawing>
      </w:r>
    </w:p>
    <w:p w14:paraId="513F7E6A" w14:textId="108F3AC9" w:rsidR="0038068F" w:rsidRDefault="0038068F" w:rsidP="00DC6D2A">
      <w:r w:rsidRPr="0038068F">
        <w:rPr>
          <w:noProof/>
        </w:rPr>
        <w:drawing>
          <wp:inline distT="0" distB="0" distL="0" distR="0" wp14:anchorId="61CEEBFD" wp14:editId="2EF6E54D">
            <wp:extent cx="5403850" cy="3927475"/>
            <wp:effectExtent l="0" t="0" r="6350" b="0"/>
            <wp:docPr id="26269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69195" name=""/>
                    <pic:cNvPicPr/>
                  </pic:nvPicPr>
                  <pic:blipFill>
                    <a:blip r:embed="rId55"/>
                    <a:stretch>
                      <a:fillRect/>
                    </a:stretch>
                  </pic:blipFill>
                  <pic:spPr>
                    <a:xfrm>
                      <a:off x="0" y="0"/>
                      <a:ext cx="5403850" cy="3927475"/>
                    </a:xfrm>
                    <a:prstGeom prst="rect">
                      <a:avLst/>
                    </a:prstGeom>
                  </pic:spPr>
                </pic:pic>
              </a:graphicData>
            </a:graphic>
          </wp:inline>
        </w:drawing>
      </w:r>
    </w:p>
    <w:p w14:paraId="21E0CCA5" w14:textId="38887574" w:rsidR="00DC6D2A" w:rsidRDefault="00DC6D2A" w:rsidP="00DC6D2A">
      <w:pPr>
        <w:pStyle w:val="hinh"/>
        <w:rPr>
          <w:rFonts w:ascii="Times New Roman" w:hAnsi="Times New Roman" w:cs="Times New Roman"/>
        </w:rPr>
      </w:pPr>
      <w:bookmarkStart w:id="190" w:name="_Toc183172161"/>
      <w:r>
        <w:rPr>
          <w:rFonts w:ascii="Times New Roman" w:hAnsi="Times New Roman" w:cs="Times New Roman"/>
        </w:rPr>
        <w:t>Hình 5.3:Test Case màn hình Salon App Mobile</w:t>
      </w:r>
      <w:bookmarkEnd w:id="190"/>
    </w:p>
    <w:p w14:paraId="6C119DAF" w14:textId="6FEA8E0C" w:rsidR="00995326" w:rsidRPr="00995326" w:rsidRDefault="00995326" w:rsidP="00995326">
      <w:pPr>
        <w:pStyle w:val="Heading3"/>
        <w:rPr>
          <w:rFonts w:ascii="Times New Roman" w:hAnsi="Times New Roman" w:cs="Times New Roman"/>
          <w:sz w:val="26"/>
          <w:szCs w:val="26"/>
        </w:rPr>
      </w:pPr>
      <w:r>
        <w:rPr>
          <w:rFonts w:ascii="Times New Roman" w:hAnsi="Times New Roman" w:cs="Times New Roman"/>
          <w:sz w:val="26"/>
          <w:szCs w:val="26"/>
        </w:rPr>
        <w:lastRenderedPageBreak/>
        <w:t>6</w:t>
      </w:r>
      <w:r w:rsidRPr="00F74F39">
        <w:rPr>
          <w:rFonts w:ascii="Times New Roman" w:hAnsi="Times New Roman" w:cs="Times New Roman"/>
          <w:sz w:val="26"/>
          <w:szCs w:val="26"/>
          <w:lang w:val="vi-VN"/>
        </w:rPr>
        <w:t>.2 Prototype</w:t>
      </w:r>
      <w:r>
        <w:rPr>
          <w:rFonts w:ascii="Times New Roman" w:hAnsi="Times New Roman" w:cs="Times New Roman"/>
          <w:sz w:val="26"/>
          <w:szCs w:val="26"/>
        </w:rPr>
        <w:t xml:space="preserve"> AppCustomer</w:t>
      </w:r>
    </w:p>
    <w:p w14:paraId="0D90DC7D" w14:textId="6A1060F5" w:rsidR="0085048F" w:rsidRPr="00F74F39" w:rsidRDefault="0085048F" w:rsidP="00995326">
      <w:pPr>
        <w:pStyle w:val="Heading3"/>
        <w:ind w:firstLine="720"/>
        <w:rPr>
          <w:rFonts w:ascii="Times New Roman" w:hAnsi="Times New Roman" w:cs="Times New Roman"/>
          <w:sz w:val="26"/>
          <w:szCs w:val="26"/>
          <w:lang w:val="vi-VN"/>
        </w:rPr>
      </w:pPr>
      <w:bookmarkStart w:id="191" w:name="_Toc183603476"/>
      <w:r>
        <w:rPr>
          <w:rFonts w:ascii="Times New Roman" w:hAnsi="Times New Roman" w:cs="Times New Roman"/>
          <w:sz w:val="26"/>
          <w:szCs w:val="26"/>
        </w:rPr>
        <w:t>6</w:t>
      </w:r>
      <w:r w:rsidRPr="00F74F39">
        <w:rPr>
          <w:rFonts w:ascii="Times New Roman" w:hAnsi="Times New Roman" w:cs="Times New Roman"/>
          <w:sz w:val="26"/>
          <w:szCs w:val="26"/>
          <w:lang w:val="vi-VN"/>
        </w:rPr>
        <w:t>.2.1. Prototype</w:t>
      </w:r>
      <w:bookmarkEnd w:id="191"/>
    </w:p>
    <w:p w14:paraId="1252933C" w14:textId="77777777" w:rsidR="0085048F" w:rsidRDefault="0085048F" w:rsidP="0085048F">
      <w:pPr>
        <w:pStyle w:val="hinh"/>
        <w:jc w:val="both"/>
        <w:rPr>
          <w:rFonts w:ascii="Times New Roman" w:hAnsi="Times New Roman" w:cs="Times New Roman"/>
        </w:rPr>
      </w:pPr>
    </w:p>
    <w:p w14:paraId="1E045FC0" w14:textId="28DA0EBC" w:rsidR="0085048F" w:rsidRDefault="0085048F" w:rsidP="00995326">
      <w:pPr>
        <w:pStyle w:val="hinh"/>
        <w:ind w:left="2160" w:firstLine="720"/>
        <w:jc w:val="both"/>
        <w:rPr>
          <w:rFonts w:ascii="Times New Roman" w:hAnsi="Times New Roman" w:cs="Times New Roman"/>
        </w:rPr>
      </w:pPr>
      <w:r w:rsidRPr="00F74F39">
        <w:rPr>
          <w:rFonts w:ascii="Times New Roman" w:hAnsi="Times New Roman" w:cs="Times New Roman"/>
          <w:noProof/>
          <w:szCs w:val="26"/>
          <w:lang w:val="vi-VN"/>
        </w:rPr>
        <w:drawing>
          <wp:inline distT="0" distB="0" distL="0" distR="0" wp14:anchorId="50740ECC" wp14:editId="55053A0F">
            <wp:extent cx="2608898" cy="5797550"/>
            <wp:effectExtent l="0" t="0" r="1270" b="0"/>
            <wp:docPr id="478164015"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164015" name="Picture 1" descr="A screenshot of a phone&#10;&#10;Description automatically generated"/>
                    <pic:cNvPicPr/>
                  </pic:nvPicPr>
                  <pic:blipFill>
                    <a:blip r:embed="rId56"/>
                    <a:stretch>
                      <a:fillRect/>
                    </a:stretch>
                  </pic:blipFill>
                  <pic:spPr>
                    <a:xfrm>
                      <a:off x="0" y="0"/>
                      <a:ext cx="2610439" cy="5800975"/>
                    </a:xfrm>
                    <a:prstGeom prst="rect">
                      <a:avLst/>
                    </a:prstGeom>
                  </pic:spPr>
                </pic:pic>
              </a:graphicData>
            </a:graphic>
          </wp:inline>
        </w:drawing>
      </w:r>
    </w:p>
    <w:p w14:paraId="67E1AB90" w14:textId="4A536459" w:rsidR="0085048F" w:rsidRPr="00F74F39" w:rsidRDefault="0085048F" w:rsidP="0085048F">
      <w:pPr>
        <w:pStyle w:val="Heading3"/>
        <w:rPr>
          <w:rFonts w:ascii="Times New Roman" w:hAnsi="Times New Roman" w:cs="Times New Roman"/>
          <w:sz w:val="26"/>
          <w:szCs w:val="26"/>
          <w:lang w:val="vi-VN"/>
        </w:rPr>
      </w:pPr>
      <w:bookmarkStart w:id="192" w:name="_Toc183603477"/>
      <w:r>
        <w:rPr>
          <w:rFonts w:ascii="Times New Roman" w:hAnsi="Times New Roman" w:cs="Times New Roman"/>
          <w:sz w:val="26"/>
          <w:szCs w:val="26"/>
        </w:rPr>
        <w:t>6</w:t>
      </w:r>
      <w:r w:rsidRPr="00F74F39">
        <w:rPr>
          <w:rFonts w:ascii="Times New Roman" w:hAnsi="Times New Roman" w:cs="Times New Roman"/>
          <w:sz w:val="26"/>
          <w:szCs w:val="26"/>
          <w:lang w:val="vi-VN"/>
        </w:rPr>
        <w:t>.2.2. Các trường hợp test</w:t>
      </w:r>
      <w:bookmarkEnd w:id="192"/>
    </w:p>
    <w:p w14:paraId="577F9F6F" w14:textId="77777777" w:rsidR="0085048F" w:rsidRPr="00F74F39" w:rsidRDefault="0085048F" w:rsidP="0085048F">
      <w:pPr>
        <w:pStyle w:val="ListParagraph"/>
        <w:numPr>
          <w:ilvl w:val="0"/>
          <w:numId w:val="55"/>
        </w:numPr>
        <w:spacing w:after="160"/>
        <w:jc w:val="left"/>
        <w:rPr>
          <w:rFonts w:cs="Times New Roman"/>
          <w:szCs w:val="26"/>
          <w:lang w:val="vi-VN"/>
        </w:rPr>
      </w:pPr>
      <w:r w:rsidRPr="00F74F39">
        <w:rPr>
          <w:rFonts w:cs="Times New Roman"/>
          <w:szCs w:val="26"/>
          <w:lang w:val="vi-VN"/>
        </w:rPr>
        <w:t>Kiểm tra  hoạt động của các nút button : home, explore, booking, ......</w:t>
      </w:r>
    </w:p>
    <w:p w14:paraId="56144349" w14:textId="77777777" w:rsidR="0085048F" w:rsidRPr="00F74F39" w:rsidRDefault="0085048F" w:rsidP="0085048F">
      <w:pPr>
        <w:pStyle w:val="ListParagraph"/>
        <w:numPr>
          <w:ilvl w:val="0"/>
          <w:numId w:val="55"/>
        </w:numPr>
        <w:spacing w:after="160"/>
        <w:jc w:val="left"/>
        <w:rPr>
          <w:rFonts w:cs="Times New Roman"/>
          <w:szCs w:val="26"/>
          <w:lang w:val="vi-VN"/>
        </w:rPr>
      </w:pPr>
      <w:r w:rsidRPr="00F74F39">
        <w:rPr>
          <w:rFonts w:cs="Times New Roman"/>
          <w:szCs w:val="26"/>
          <w:lang w:val="vi-VN"/>
        </w:rPr>
        <w:t>Kiểm tra chức năng tìm kiếm</w:t>
      </w:r>
    </w:p>
    <w:p w14:paraId="626618D1" w14:textId="77777777" w:rsidR="0085048F" w:rsidRPr="00F74F39" w:rsidRDefault="0085048F" w:rsidP="0085048F">
      <w:pPr>
        <w:pStyle w:val="ListParagraph"/>
        <w:numPr>
          <w:ilvl w:val="0"/>
          <w:numId w:val="55"/>
        </w:numPr>
        <w:spacing w:after="160"/>
        <w:jc w:val="left"/>
        <w:rPr>
          <w:rFonts w:cs="Times New Roman"/>
          <w:szCs w:val="26"/>
          <w:lang w:val="vi-VN"/>
        </w:rPr>
      </w:pPr>
      <w:r w:rsidRPr="00F74F39">
        <w:rPr>
          <w:rFonts w:cs="Times New Roman"/>
          <w:szCs w:val="26"/>
          <w:lang w:val="vi-VN"/>
        </w:rPr>
        <w:t>Kiểm tra các biểu tượng có hoạt động</w:t>
      </w:r>
    </w:p>
    <w:p w14:paraId="01D2E6D7" w14:textId="77777777" w:rsidR="0085048F" w:rsidRPr="00F74F39" w:rsidRDefault="0085048F" w:rsidP="0085048F">
      <w:pPr>
        <w:pStyle w:val="ListParagraph"/>
        <w:numPr>
          <w:ilvl w:val="0"/>
          <w:numId w:val="55"/>
        </w:numPr>
        <w:spacing w:after="160"/>
        <w:jc w:val="left"/>
        <w:rPr>
          <w:rFonts w:cs="Times New Roman"/>
          <w:szCs w:val="26"/>
          <w:lang w:val="vi-VN"/>
        </w:rPr>
      </w:pPr>
      <w:r w:rsidRPr="00F74F39">
        <w:rPr>
          <w:rFonts w:cs="Times New Roman"/>
          <w:szCs w:val="26"/>
          <w:lang w:val="vi-VN"/>
        </w:rPr>
        <w:t>Kiểm tra khi thay đổi ngôn ngữ cho app</w:t>
      </w:r>
    </w:p>
    <w:p w14:paraId="12EE8293" w14:textId="77777777" w:rsidR="0085048F" w:rsidRPr="00F74F39" w:rsidRDefault="0085048F" w:rsidP="0085048F">
      <w:pPr>
        <w:pStyle w:val="ListParagraph"/>
        <w:numPr>
          <w:ilvl w:val="0"/>
          <w:numId w:val="55"/>
        </w:numPr>
        <w:spacing w:after="160"/>
        <w:jc w:val="left"/>
        <w:rPr>
          <w:rFonts w:cs="Times New Roman"/>
          <w:szCs w:val="26"/>
          <w:lang w:val="vi-VN"/>
        </w:rPr>
      </w:pPr>
      <w:r w:rsidRPr="00F74F39">
        <w:rPr>
          <w:rFonts w:cs="Times New Roman"/>
          <w:szCs w:val="26"/>
          <w:lang w:val="vi-VN"/>
        </w:rPr>
        <w:t xml:space="preserve">Kiểm tra thông tin chính xác </w:t>
      </w:r>
    </w:p>
    <w:p w14:paraId="63140B48" w14:textId="77777777" w:rsidR="0085048F" w:rsidRPr="00F74F39" w:rsidRDefault="0085048F" w:rsidP="0085048F">
      <w:pPr>
        <w:pStyle w:val="ListParagraph"/>
        <w:numPr>
          <w:ilvl w:val="0"/>
          <w:numId w:val="55"/>
        </w:numPr>
        <w:spacing w:after="160"/>
        <w:jc w:val="left"/>
        <w:rPr>
          <w:rFonts w:cs="Times New Roman"/>
          <w:szCs w:val="26"/>
          <w:lang w:val="vi-VN"/>
        </w:rPr>
      </w:pPr>
      <w:r w:rsidRPr="00F74F39">
        <w:rPr>
          <w:rFonts w:cs="Times New Roman"/>
          <w:szCs w:val="26"/>
          <w:lang w:val="vi-VN"/>
        </w:rPr>
        <w:lastRenderedPageBreak/>
        <w:t>Kiểm tra đăng nhập và quản lý tài khoản</w:t>
      </w:r>
    </w:p>
    <w:p w14:paraId="1301BDBF" w14:textId="77777777" w:rsidR="0085048F" w:rsidRPr="00F74F39" w:rsidRDefault="0085048F" w:rsidP="0085048F">
      <w:pPr>
        <w:pStyle w:val="ListParagraph"/>
        <w:numPr>
          <w:ilvl w:val="0"/>
          <w:numId w:val="55"/>
        </w:numPr>
        <w:spacing w:after="160"/>
        <w:jc w:val="left"/>
        <w:rPr>
          <w:rFonts w:cs="Times New Roman"/>
          <w:szCs w:val="26"/>
          <w:lang w:val="vi-VN"/>
        </w:rPr>
      </w:pPr>
      <w:r w:rsidRPr="00F74F39">
        <w:rPr>
          <w:rFonts w:cs="Times New Roman"/>
          <w:szCs w:val="26"/>
          <w:lang w:val="vi-VN"/>
        </w:rPr>
        <w:t>Kiểm tra giao diện và điều hướng</w:t>
      </w:r>
    </w:p>
    <w:p w14:paraId="44D91424" w14:textId="77777777" w:rsidR="0085048F" w:rsidRPr="00F74F39" w:rsidRDefault="0085048F" w:rsidP="0085048F">
      <w:pPr>
        <w:pStyle w:val="ListParagraph"/>
        <w:numPr>
          <w:ilvl w:val="0"/>
          <w:numId w:val="55"/>
        </w:numPr>
        <w:spacing w:after="160"/>
        <w:jc w:val="left"/>
        <w:rPr>
          <w:rFonts w:cs="Times New Roman"/>
          <w:szCs w:val="26"/>
          <w:lang w:val="vi-VN"/>
        </w:rPr>
      </w:pPr>
      <w:r w:rsidRPr="00F74F39">
        <w:rPr>
          <w:rFonts w:cs="Times New Roman"/>
          <w:szCs w:val="26"/>
          <w:lang w:val="vi-VN"/>
        </w:rPr>
        <w:t>Kiểm tra chức năng đặt lịch và quản lý cuộc hẹn</w:t>
      </w:r>
    </w:p>
    <w:p w14:paraId="56E6750E" w14:textId="77777777" w:rsidR="0085048F" w:rsidRPr="00F74F39" w:rsidRDefault="0085048F" w:rsidP="0085048F">
      <w:pPr>
        <w:pStyle w:val="ListParagraph"/>
        <w:numPr>
          <w:ilvl w:val="0"/>
          <w:numId w:val="55"/>
        </w:numPr>
        <w:spacing w:after="160"/>
        <w:jc w:val="left"/>
        <w:rPr>
          <w:rFonts w:cs="Times New Roman"/>
          <w:szCs w:val="26"/>
          <w:lang w:val="vi-VN"/>
        </w:rPr>
      </w:pPr>
      <w:r w:rsidRPr="00F74F39">
        <w:rPr>
          <w:rFonts w:cs="Times New Roman"/>
          <w:szCs w:val="26"/>
          <w:lang w:val="vi-VN"/>
        </w:rPr>
        <w:t>Kiểm tra thông báo và nhắc nhở</w:t>
      </w:r>
    </w:p>
    <w:p w14:paraId="62257AF7" w14:textId="77777777" w:rsidR="0085048F" w:rsidRPr="00F74F39" w:rsidRDefault="0085048F" w:rsidP="0085048F">
      <w:pPr>
        <w:pStyle w:val="ListParagraph"/>
        <w:numPr>
          <w:ilvl w:val="0"/>
          <w:numId w:val="55"/>
        </w:numPr>
        <w:spacing w:after="160"/>
        <w:jc w:val="left"/>
        <w:rPr>
          <w:rFonts w:cs="Times New Roman"/>
          <w:szCs w:val="26"/>
          <w:lang w:val="vi-VN"/>
        </w:rPr>
      </w:pPr>
      <w:r w:rsidRPr="00F74F39">
        <w:rPr>
          <w:rFonts w:cs="Times New Roman"/>
          <w:szCs w:val="26"/>
          <w:lang w:val="vi-VN"/>
        </w:rPr>
        <w:t>Kiểm tra cập nhật và quản lý dịch vụ, nhân viên</w:t>
      </w:r>
    </w:p>
    <w:p w14:paraId="52EB509D" w14:textId="77777777" w:rsidR="0085048F" w:rsidRPr="00F74F39" w:rsidRDefault="0085048F" w:rsidP="0085048F">
      <w:pPr>
        <w:pStyle w:val="ListParagraph"/>
        <w:numPr>
          <w:ilvl w:val="0"/>
          <w:numId w:val="55"/>
        </w:numPr>
        <w:spacing w:after="160"/>
        <w:jc w:val="left"/>
        <w:rPr>
          <w:rFonts w:cs="Times New Roman"/>
          <w:szCs w:val="26"/>
          <w:lang w:val="vi-VN"/>
        </w:rPr>
      </w:pPr>
      <w:r w:rsidRPr="00F74F39">
        <w:rPr>
          <w:rFonts w:cs="Times New Roman"/>
          <w:szCs w:val="26"/>
          <w:lang w:val="vi-VN"/>
        </w:rPr>
        <w:t>Kiểm tra chức năng tìm kiếm và xử lý kết quả</w:t>
      </w:r>
    </w:p>
    <w:p w14:paraId="28806CAE" w14:textId="77777777" w:rsidR="0085048F" w:rsidRPr="00F74F39" w:rsidRDefault="0085048F" w:rsidP="0085048F">
      <w:pPr>
        <w:pStyle w:val="ListParagraph"/>
        <w:numPr>
          <w:ilvl w:val="0"/>
          <w:numId w:val="55"/>
        </w:numPr>
        <w:spacing w:after="160"/>
        <w:jc w:val="left"/>
        <w:rPr>
          <w:rFonts w:cs="Times New Roman"/>
          <w:szCs w:val="26"/>
          <w:lang w:val="vi-VN"/>
        </w:rPr>
      </w:pPr>
      <w:r w:rsidRPr="00F74F39">
        <w:rPr>
          <w:rFonts w:cs="Times New Roman"/>
          <w:szCs w:val="26"/>
          <w:lang w:val="vi-VN"/>
        </w:rPr>
        <w:t>Kiểm tra ngôn ngữ và giao diện</w:t>
      </w:r>
    </w:p>
    <w:p w14:paraId="61D61A4A" w14:textId="77777777" w:rsidR="0085048F" w:rsidRPr="00F74F39" w:rsidRDefault="0085048F" w:rsidP="0085048F">
      <w:pPr>
        <w:pStyle w:val="ListParagraph"/>
        <w:numPr>
          <w:ilvl w:val="0"/>
          <w:numId w:val="55"/>
        </w:numPr>
        <w:spacing w:after="160"/>
        <w:jc w:val="left"/>
        <w:rPr>
          <w:rFonts w:cs="Times New Roman"/>
          <w:szCs w:val="26"/>
          <w:lang w:val="vi-VN"/>
        </w:rPr>
      </w:pPr>
      <w:r w:rsidRPr="00F74F39">
        <w:rPr>
          <w:rFonts w:cs="Times New Roman"/>
          <w:szCs w:val="26"/>
          <w:lang w:val="vi-VN"/>
        </w:rPr>
        <w:t>Kiểm tra phản hồi và feedback</w:t>
      </w:r>
    </w:p>
    <w:p w14:paraId="6DBB62DF" w14:textId="77777777" w:rsidR="0085048F" w:rsidRPr="00F74F39" w:rsidRDefault="0085048F" w:rsidP="0085048F">
      <w:pPr>
        <w:pStyle w:val="ListParagraph"/>
        <w:numPr>
          <w:ilvl w:val="0"/>
          <w:numId w:val="55"/>
        </w:numPr>
        <w:spacing w:after="160"/>
        <w:jc w:val="left"/>
        <w:rPr>
          <w:rFonts w:cs="Times New Roman"/>
          <w:szCs w:val="26"/>
          <w:lang w:val="vi-VN"/>
        </w:rPr>
      </w:pPr>
      <w:r w:rsidRPr="00F74F39">
        <w:rPr>
          <w:rFonts w:cs="Times New Roman"/>
          <w:szCs w:val="26"/>
          <w:lang w:val="vi-VN"/>
        </w:rPr>
        <w:t>Kiểm tra quản lý thông tin và sự kiện</w:t>
      </w:r>
    </w:p>
    <w:p w14:paraId="48CCE49F" w14:textId="77777777" w:rsidR="0085048F" w:rsidRPr="00F74F39" w:rsidRDefault="0085048F" w:rsidP="0085048F">
      <w:pPr>
        <w:pStyle w:val="ListParagraph"/>
        <w:numPr>
          <w:ilvl w:val="0"/>
          <w:numId w:val="55"/>
        </w:numPr>
        <w:spacing w:after="160"/>
        <w:jc w:val="left"/>
        <w:rPr>
          <w:rFonts w:cs="Times New Roman"/>
          <w:szCs w:val="26"/>
          <w:lang w:val="vi-VN"/>
        </w:rPr>
      </w:pPr>
      <w:r w:rsidRPr="00F74F39">
        <w:rPr>
          <w:rFonts w:cs="Times New Roman"/>
          <w:szCs w:val="26"/>
          <w:lang w:val="vi-VN"/>
        </w:rPr>
        <w:t>Kiểm tra xử lý lỗi và khôi phục</w:t>
      </w:r>
    </w:p>
    <w:p w14:paraId="776B78E8" w14:textId="77777777" w:rsidR="0085048F" w:rsidRPr="00F74F39" w:rsidRDefault="0085048F" w:rsidP="0085048F">
      <w:pPr>
        <w:pStyle w:val="ListParagraph"/>
        <w:numPr>
          <w:ilvl w:val="0"/>
          <w:numId w:val="55"/>
        </w:numPr>
        <w:spacing w:after="160"/>
        <w:jc w:val="left"/>
        <w:rPr>
          <w:rFonts w:cs="Times New Roman"/>
          <w:szCs w:val="26"/>
          <w:lang w:val="vi-VN"/>
        </w:rPr>
      </w:pPr>
      <w:r w:rsidRPr="00F74F39">
        <w:rPr>
          <w:rFonts w:cs="Times New Roman"/>
          <w:szCs w:val="26"/>
          <w:lang w:val="vi-VN"/>
        </w:rPr>
        <w:t>Kiểm tra các chức năng khác</w:t>
      </w:r>
    </w:p>
    <w:p w14:paraId="05762CDF" w14:textId="6FCEB26F" w:rsidR="0085048F" w:rsidRDefault="0085048F" w:rsidP="0085048F">
      <w:pPr>
        <w:pStyle w:val="Heading3"/>
        <w:rPr>
          <w:rFonts w:ascii="Times New Roman" w:hAnsi="Times New Roman" w:cs="Times New Roman"/>
          <w:sz w:val="26"/>
          <w:szCs w:val="26"/>
        </w:rPr>
      </w:pPr>
      <w:bookmarkStart w:id="193" w:name="_Toc183603478"/>
      <w:r>
        <w:rPr>
          <w:rFonts w:ascii="Times New Roman" w:hAnsi="Times New Roman" w:cs="Times New Roman"/>
          <w:sz w:val="26"/>
          <w:szCs w:val="26"/>
        </w:rPr>
        <w:t>6</w:t>
      </w:r>
      <w:r w:rsidRPr="00F74F39">
        <w:rPr>
          <w:rFonts w:ascii="Times New Roman" w:hAnsi="Times New Roman" w:cs="Times New Roman"/>
          <w:sz w:val="26"/>
          <w:szCs w:val="26"/>
          <w:lang w:val="vi-VN"/>
        </w:rPr>
        <w:t>.2.3. Testcase</w:t>
      </w:r>
      <w:bookmarkEnd w:id="193"/>
    </w:p>
    <w:p w14:paraId="0FF20CEC" w14:textId="385F565A" w:rsidR="00995326" w:rsidRDefault="00995326" w:rsidP="00995326"/>
    <w:p w14:paraId="6754B98D" w14:textId="6D18DAAB" w:rsidR="00995326" w:rsidRPr="00995326" w:rsidRDefault="00995326" w:rsidP="00995326">
      <w:r w:rsidRPr="00995326">
        <w:rPr>
          <w:noProof/>
        </w:rPr>
        <w:drawing>
          <wp:inline distT="0" distB="0" distL="0" distR="0" wp14:anchorId="6D89CCA0" wp14:editId="072910E4">
            <wp:extent cx="5403850" cy="1902460"/>
            <wp:effectExtent l="0" t="0" r="6350" b="2540"/>
            <wp:docPr id="1858356525" name="Picture 1" descr="A white rectangular box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356525" name="Picture 1" descr="A white rectangular box with black text&#10;&#10;Description automatically generated with medium confidence"/>
                    <pic:cNvPicPr/>
                  </pic:nvPicPr>
                  <pic:blipFill>
                    <a:blip r:embed="rId57"/>
                    <a:stretch>
                      <a:fillRect/>
                    </a:stretch>
                  </pic:blipFill>
                  <pic:spPr>
                    <a:xfrm>
                      <a:off x="0" y="0"/>
                      <a:ext cx="5403850" cy="1902460"/>
                    </a:xfrm>
                    <a:prstGeom prst="rect">
                      <a:avLst/>
                    </a:prstGeom>
                  </pic:spPr>
                </pic:pic>
              </a:graphicData>
            </a:graphic>
          </wp:inline>
        </w:drawing>
      </w:r>
    </w:p>
    <w:p w14:paraId="21A41146" w14:textId="2C096CCE" w:rsidR="0085048F" w:rsidRPr="00F74F39" w:rsidRDefault="0085048F" w:rsidP="0085048F">
      <w:pPr>
        <w:rPr>
          <w:rFonts w:cs="Times New Roman"/>
          <w:szCs w:val="26"/>
          <w:lang w:val="vi-VN"/>
        </w:rPr>
      </w:pPr>
      <w:r w:rsidRPr="00F74F39">
        <w:rPr>
          <w:rFonts w:cs="Times New Roman"/>
          <w:szCs w:val="26"/>
          <w:lang w:val="vi-VN"/>
        </w:rPr>
        <w:t xml:space="preserve">Ở màn hình này em viết được </w:t>
      </w:r>
      <w:r w:rsidR="00995326">
        <w:rPr>
          <w:rFonts w:cs="Times New Roman"/>
          <w:szCs w:val="26"/>
        </w:rPr>
        <w:t>36</w:t>
      </w:r>
      <w:r w:rsidRPr="00F74F39">
        <w:rPr>
          <w:rFonts w:cs="Times New Roman"/>
          <w:szCs w:val="26"/>
          <w:lang w:val="vi-VN"/>
        </w:rPr>
        <w:t xml:space="preserve"> testcasee</w:t>
      </w:r>
    </w:p>
    <w:p w14:paraId="60DCE5A3" w14:textId="12C8FC99" w:rsidR="0085048F" w:rsidRPr="00F74F39" w:rsidRDefault="0085048F" w:rsidP="0085048F">
      <w:pPr>
        <w:pStyle w:val="Heading3"/>
        <w:rPr>
          <w:rFonts w:ascii="Times New Roman" w:hAnsi="Times New Roman" w:cs="Times New Roman"/>
          <w:sz w:val="26"/>
          <w:szCs w:val="26"/>
          <w:lang w:val="vi-VN"/>
        </w:rPr>
      </w:pPr>
      <w:bookmarkStart w:id="194" w:name="_Toc183603479"/>
      <w:r>
        <w:rPr>
          <w:rFonts w:ascii="Times New Roman" w:hAnsi="Times New Roman" w:cs="Times New Roman"/>
          <w:sz w:val="26"/>
          <w:szCs w:val="26"/>
        </w:rPr>
        <w:t>6</w:t>
      </w:r>
      <w:r w:rsidRPr="00F74F39">
        <w:rPr>
          <w:rFonts w:ascii="Times New Roman" w:hAnsi="Times New Roman" w:cs="Times New Roman"/>
          <w:sz w:val="26"/>
          <w:szCs w:val="26"/>
          <w:lang w:val="vi-VN"/>
        </w:rPr>
        <w:t>.2.4. Defect List</w:t>
      </w:r>
      <w:bookmarkEnd w:id="194"/>
    </w:p>
    <w:p w14:paraId="1562973A" w14:textId="77777777" w:rsidR="0085048F" w:rsidRPr="00F74F39" w:rsidRDefault="0085048F" w:rsidP="0085048F">
      <w:pPr>
        <w:rPr>
          <w:rFonts w:cs="Times New Roman"/>
          <w:szCs w:val="26"/>
          <w:lang w:val="vi-VN"/>
        </w:rPr>
      </w:pPr>
      <w:r w:rsidRPr="00F74F39">
        <w:rPr>
          <w:rFonts w:cs="Times New Roman"/>
          <w:szCs w:val="26"/>
          <w:lang w:val="vi-VN"/>
        </w:rPr>
        <w:t xml:space="preserve">Ở app này em tìm được 14 </w:t>
      </w:r>
      <w:r>
        <w:rPr>
          <w:rFonts w:cs="Times New Roman"/>
          <w:szCs w:val="26"/>
          <w:lang w:val="vi-VN"/>
        </w:rPr>
        <w:t>lỗi. Trong đó các lỗi về Chức năng tìm kiếm, lỗi button, Lỗi hiển thị ngôn ngữ</w:t>
      </w:r>
    </w:p>
    <w:p w14:paraId="3027B82D" w14:textId="5CBD8CF0" w:rsidR="00DC6D2A" w:rsidRPr="00995326" w:rsidRDefault="00995326" w:rsidP="00995326">
      <w:pPr>
        <w:pStyle w:val="hinh"/>
        <w:jc w:val="both"/>
        <w:rPr>
          <w:rFonts w:ascii="Times New Roman" w:hAnsi="Times New Roman" w:cs="Times New Roman"/>
        </w:rPr>
      </w:pPr>
      <w:r w:rsidRPr="00995326">
        <w:rPr>
          <w:rFonts w:ascii="Times New Roman" w:hAnsi="Times New Roman" w:cs="Times New Roman"/>
          <w:noProof/>
        </w:rPr>
        <w:drawing>
          <wp:inline distT="0" distB="0" distL="0" distR="0" wp14:anchorId="6706F51C" wp14:editId="734943DE">
            <wp:extent cx="3886898" cy="1298525"/>
            <wp:effectExtent l="0" t="0" r="0" b="0"/>
            <wp:docPr id="273289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289047" name=""/>
                    <pic:cNvPicPr/>
                  </pic:nvPicPr>
                  <pic:blipFill>
                    <a:blip r:embed="rId58"/>
                    <a:stretch>
                      <a:fillRect/>
                    </a:stretch>
                  </pic:blipFill>
                  <pic:spPr>
                    <a:xfrm>
                      <a:off x="0" y="0"/>
                      <a:ext cx="3901072" cy="1303260"/>
                    </a:xfrm>
                    <a:prstGeom prst="rect">
                      <a:avLst/>
                    </a:prstGeom>
                  </pic:spPr>
                </pic:pic>
              </a:graphicData>
            </a:graphic>
          </wp:inline>
        </w:drawing>
      </w:r>
    </w:p>
    <w:p w14:paraId="0F18B7B3" w14:textId="1F5BB678" w:rsidR="00DC6D2A" w:rsidRDefault="00DC6D2A" w:rsidP="00DC6D2A">
      <w:pPr>
        <w:pStyle w:val="Heading3"/>
        <w:rPr>
          <w:rFonts w:ascii="Times New Roman" w:hAnsi="Times New Roman" w:cs="Times New Roman"/>
          <w:b/>
          <w:color w:val="0070C0"/>
          <w:sz w:val="26"/>
          <w:szCs w:val="26"/>
        </w:rPr>
      </w:pPr>
      <w:bookmarkStart w:id="195" w:name="_Toc183172211"/>
      <w:r>
        <w:rPr>
          <w:rFonts w:ascii="Times New Roman" w:hAnsi="Times New Roman" w:cs="Times New Roman"/>
          <w:b/>
          <w:color w:val="0070C0"/>
          <w:sz w:val="26"/>
          <w:szCs w:val="26"/>
        </w:rPr>
        <w:lastRenderedPageBreak/>
        <w:t>6.1.4</w:t>
      </w:r>
      <w:r w:rsidRPr="00B5118A">
        <w:rPr>
          <w:rFonts w:ascii="Times New Roman" w:hAnsi="Times New Roman" w:cs="Times New Roman"/>
          <w:b/>
          <w:color w:val="0070C0"/>
          <w:sz w:val="26"/>
          <w:szCs w:val="26"/>
        </w:rPr>
        <w:t xml:space="preserve"> </w:t>
      </w:r>
      <w:r>
        <w:rPr>
          <w:rFonts w:ascii="Times New Roman" w:hAnsi="Times New Roman" w:cs="Times New Roman"/>
          <w:b/>
          <w:color w:val="0070C0"/>
          <w:sz w:val="26"/>
          <w:szCs w:val="26"/>
        </w:rPr>
        <w:t>LogBug Salon App</w:t>
      </w:r>
      <w:bookmarkEnd w:id="195"/>
    </w:p>
    <w:p w14:paraId="361BFCAF" w14:textId="5B8B540A" w:rsidR="008F6EEE" w:rsidRDefault="008F6EEE" w:rsidP="008F6EEE">
      <w:r>
        <w:t xml:space="preserve">Màn hình này em tìm được 10 </w:t>
      </w:r>
      <w:r w:rsidR="0085048F">
        <w:t>df</w:t>
      </w:r>
      <w:r>
        <w:t>, gồm:</w:t>
      </w:r>
    </w:p>
    <w:p w14:paraId="2F559611" w14:textId="79B6282A" w:rsidR="008F6EEE" w:rsidRDefault="008F6EEE" w:rsidP="008F6EEE">
      <w:pPr>
        <w:pStyle w:val="ListParagraph"/>
        <w:numPr>
          <w:ilvl w:val="0"/>
          <w:numId w:val="22"/>
        </w:numPr>
      </w:pPr>
      <w:r w:rsidRPr="008F6EEE">
        <w:t>Lỗi đăng nhập được bằng tài khoản Facebook</w:t>
      </w:r>
    </w:p>
    <w:p w14:paraId="5C2FBFC1" w14:textId="3F84B9C4" w:rsidR="008F6EEE" w:rsidRDefault="008F6EEE" w:rsidP="008F6EEE">
      <w:pPr>
        <w:pStyle w:val="ListParagraph"/>
        <w:numPr>
          <w:ilvl w:val="0"/>
          <w:numId w:val="22"/>
        </w:numPr>
      </w:pPr>
      <w:r w:rsidRPr="008F6EEE">
        <w:t>Lỗi đặt lịch thời gian kết thúc sớm hơn thời gian bắt đầu</w:t>
      </w:r>
    </w:p>
    <w:p w14:paraId="61D7668C" w14:textId="3719330D" w:rsidR="008F6EEE" w:rsidRDefault="008F6EEE" w:rsidP="008F6EEE">
      <w:pPr>
        <w:pStyle w:val="ListParagraph"/>
        <w:numPr>
          <w:ilvl w:val="0"/>
          <w:numId w:val="22"/>
        </w:numPr>
      </w:pPr>
      <w:r w:rsidRPr="008F6EEE">
        <w:t>Lỗi không có nhân viên để chọn</w:t>
      </w:r>
    </w:p>
    <w:p w14:paraId="5CC84360" w14:textId="14BD5384" w:rsidR="008F6EEE" w:rsidRDefault="008F6EEE" w:rsidP="008F6EEE">
      <w:pPr>
        <w:pStyle w:val="ListParagraph"/>
        <w:numPr>
          <w:ilvl w:val="0"/>
          <w:numId w:val="22"/>
        </w:numPr>
      </w:pPr>
      <w:r w:rsidRPr="008F6EEE">
        <w:t>Lỗi không tạo lịch trình được</w:t>
      </w:r>
    </w:p>
    <w:p w14:paraId="3E39BE9A" w14:textId="169CB7E1" w:rsidR="008F6EEE" w:rsidRDefault="008F6EEE" w:rsidP="008F6EEE">
      <w:pPr>
        <w:pStyle w:val="ListParagraph"/>
        <w:numPr>
          <w:ilvl w:val="0"/>
          <w:numId w:val="22"/>
        </w:numPr>
      </w:pPr>
      <w:r w:rsidRPr="008F6EEE">
        <w:t>Lỗi icon chuông thông báo không tương tác được được</w:t>
      </w:r>
    </w:p>
    <w:p w14:paraId="1546E04C" w14:textId="17BA5EC6" w:rsidR="008F6EEE" w:rsidRPr="008F6EEE" w:rsidRDefault="008F6EEE" w:rsidP="008F6EEE">
      <w:pPr>
        <w:pStyle w:val="ListParagraph"/>
        <w:numPr>
          <w:ilvl w:val="0"/>
          <w:numId w:val="22"/>
        </w:numPr>
      </w:pPr>
      <w:r w:rsidRPr="008F6EEE">
        <w:t>Lỗi chọn kiểu dịch vụ</w:t>
      </w:r>
    </w:p>
    <w:p w14:paraId="1C73EDE4" w14:textId="488CE1E1" w:rsidR="008F6EEE" w:rsidRDefault="008F6EEE" w:rsidP="008F6EEE">
      <w:pPr>
        <w:pStyle w:val="ListParagraph"/>
        <w:numPr>
          <w:ilvl w:val="0"/>
          <w:numId w:val="22"/>
        </w:numPr>
      </w:pPr>
      <w:r w:rsidRPr="008F6EEE">
        <w:t>Không chọn được "About"</w:t>
      </w:r>
    </w:p>
    <w:p w14:paraId="5FC25911" w14:textId="173EDA72" w:rsidR="008F6EEE" w:rsidRDefault="008F6EEE" w:rsidP="008F6EEE">
      <w:pPr>
        <w:pStyle w:val="ListParagraph"/>
        <w:numPr>
          <w:ilvl w:val="0"/>
          <w:numId w:val="22"/>
        </w:numPr>
      </w:pPr>
      <w:r w:rsidRPr="008F6EEE">
        <w:t>Không chọn được "Send FeedBack"</w:t>
      </w:r>
    </w:p>
    <w:p w14:paraId="614F07C7" w14:textId="7B6FF56F" w:rsidR="008F6EEE" w:rsidRDefault="008F6EEE" w:rsidP="008F6EEE">
      <w:pPr>
        <w:pStyle w:val="ListParagraph"/>
        <w:numPr>
          <w:ilvl w:val="0"/>
          <w:numId w:val="22"/>
        </w:numPr>
      </w:pPr>
      <w:r w:rsidRPr="008F6EEE">
        <w:t>Lỗi tạo employees</w:t>
      </w:r>
    </w:p>
    <w:p w14:paraId="112791D9" w14:textId="4804ACA7" w:rsidR="008F6EEE" w:rsidRPr="008F6EEE" w:rsidRDefault="008F6EEE" w:rsidP="008F6EEE">
      <w:pPr>
        <w:pStyle w:val="ListParagraph"/>
        <w:numPr>
          <w:ilvl w:val="0"/>
          <w:numId w:val="22"/>
        </w:numPr>
      </w:pPr>
      <w:r w:rsidRPr="008F6EEE">
        <w:t>Lỗi tạo danh sách "service type"</w:t>
      </w:r>
    </w:p>
    <w:p w14:paraId="25B88E4C" w14:textId="6C6C1734" w:rsidR="008F6EEE" w:rsidRDefault="008F6EEE" w:rsidP="008F6EEE">
      <w:r w:rsidRPr="008F6EEE">
        <w:rPr>
          <w:noProof/>
        </w:rPr>
        <w:drawing>
          <wp:inline distT="0" distB="0" distL="0" distR="0" wp14:anchorId="4FA69D5D" wp14:editId="319A9E25">
            <wp:extent cx="5403850" cy="3141345"/>
            <wp:effectExtent l="0" t="0" r="6350" b="1905"/>
            <wp:docPr id="636733830" name="Picture 636733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03850" cy="3141345"/>
                    </a:xfrm>
                    <a:prstGeom prst="rect">
                      <a:avLst/>
                    </a:prstGeom>
                  </pic:spPr>
                </pic:pic>
              </a:graphicData>
            </a:graphic>
          </wp:inline>
        </w:drawing>
      </w:r>
    </w:p>
    <w:p w14:paraId="5B711B67" w14:textId="2A3B73F1" w:rsidR="008F6EEE" w:rsidRPr="005C5642" w:rsidRDefault="008F6EEE" w:rsidP="008F6EEE">
      <w:pPr>
        <w:pStyle w:val="hinh"/>
        <w:rPr>
          <w:rFonts w:ascii="Times New Roman" w:hAnsi="Times New Roman" w:cs="Times New Roman"/>
        </w:rPr>
      </w:pPr>
      <w:bookmarkStart w:id="196" w:name="_Toc183172163"/>
      <w:r>
        <w:rPr>
          <w:rFonts w:ascii="Times New Roman" w:hAnsi="Times New Roman" w:cs="Times New Roman"/>
        </w:rPr>
        <w:t>Hình 5.5:Log Bug màn hình Salon App Mobile</w:t>
      </w:r>
      <w:bookmarkEnd w:id="196"/>
    </w:p>
    <w:p w14:paraId="09C30CEC" w14:textId="77777777" w:rsidR="008F6EEE" w:rsidRPr="008F6EEE" w:rsidRDefault="008F6EEE" w:rsidP="008F6EEE"/>
    <w:p w14:paraId="6CE8095B" w14:textId="40F31FC2" w:rsidR="00D534D7" w:rsidRDefault="00D534D7" w:rsidP="00D534D7">
      <w:pPr>
        <w:pStyle w:val="Heading3"/>
        <w:rPr>
          <w:rFonts w:ascii="Times New Roman" w:hAnsi="Times New Roman" w:cs="Times New Roman"/>
          <w:b/>
          <w:bCs/>
          <w:i/>
        </w:rPr>
      </w:pPr>
      <w:r>
        <w:rPr>
          <w:rFonts w:ascii="Times New Roman" w:hAnsi="Times New Roman" w:cs="Times New Roman"/>
          <w:b/>
          <w:bCs/>
          <w:i/>
        </w:rPr>
        <w:t>6.1.6 Test Report của SalonApp</w:t>
      </w:r>
    </w:p>
    <w:p w14:paraId="1CBBC7AB" w14:textId="02E92245" w:rsidR="00D534D7" w:rsidRDefault="00D534D7" w:rsidP="00D534D7">
      <w:pPr>
        <w:rPr>
          <w:rFonts w:cs="Times New Roman"/>
        </w:rPr>
      </w:pPr>
      <w:r>
        <w:rPr>
          <w:rFonts w:cs="Times New Roman"/>
        </w:rPr>
        <w:t xml:space="preserve">+ Web SalonAppMobile </w:t>
      </w:r>
      <w:r w:rsidRPr="005C5642">
        <w:rPr>
          <w:rFonts w:cs="Times New Roman"/>
        </w:rPr>
        <w:t xml:space="preserve">này em </w:t>
      </w:r>
      <w:r>
        <w:rPr>
          <w:rFonts w:cs="Times New Roman"/>
        </w:rPr>
        <w:t xml:space="preserve">test viết được </w:t>
      </w:r>
      <w:r w:rsidR="00584AA4">
        <w:rPr>
          <w:rFonts w:cs="Times New Roman"/>
        </w:rPr>
        <w:t>50</w:t>
      </w:r>
      <w:r>
        <w:rPr>
          <w:rFonts w:cs="Times New Roman"/>
        </w:rPr>
        <w:t xml:space="preserve"> testcase, trong đó:</w:t>
      </w:r>
    </w:p>
    <w:p w14:paraId="6AE7BC44" w14:textId="6C6E2997" w:rsidR="00D534D7" w:rsidRDefault="00D534D7" w:rsidP="00D534D7">
      <w:pPr>
        <w:rPr>
          <w:rFonts w:cs="Times New Roman"/>
          <w:b/>
          <w:color w:val="FF0000"/>
        </w:rPr>
      </w:pPr>
      <w:r w:rsidRPr="00AC4D7D">
        <w:rPr>
          <w:rFonts w:cs="Times New Roman"/>
          <w:b/>
          <w:color w:val="FF0000"/>
        </w:rPr>
        <w:t>Serverity:</w:t>
      </w:r>
    </w:p>
    <w:p w14:paraId="593E7FB0" w14:textId="774F59A2" w:rsidR="00D534D7" w:rsidRPr="00D534D7" w:rsidRDefault="00D534D7" w:rsidP="00D534D7">
      <w:pPr>
        <w:rPr>
          <w:rFonts w:cs="Times New Roman"/>
          <w:color w:val="000000" w:themeColor="text1"/>
        </w:rPr>
      </w:pPr>
      <w:r w:rsidRPr="00D534D7">
        <w:rPr>
          <w:rFonts w:cs="Times New Roman"/>
          <w:color w:val="000000" w:themeColor="text1"/>
        </w:rPr>
        <w:t>Low:</w:t>
      </w:r>
      <w:r>
        <w:rPr>
          <w:rFonts w:cs="Times New Roman"/>
          <w:color w:val="000000" w:themeColor="text1"/>
        </w:rPr>
        <w:t xml:space="preserve"> </w:t>
      </w:r>
      <w:r w:rsidR="00584AA4">
        <w:rPr>
          <w:rFonts w:cs="Times New Roman"/>
          <w:color w:val="000000" w:themeColor="text1"/>
        </w:rPr>
        <w:t>30</w:t>
      </w:r>
    </w:p>
    <w:p w14:paraId="78924E2D" w14:textId="763ED947" w:rsidR="00D534D7" w:rsidRPr="00D534D7" w:rsidRDefault="00D534D7" w:rsidP="00D534D7">
      <w:pPr>
        <w:rPr>
          <w:rFonts w:cs="Times New Roman"/>
          <w:color w:val="000000" w:themeColor="text1"/>
        </w:rPr>
      </w:pPr>
      <w:r w:rsidRPr="00D534D7">
        <w:rPr>
          <w:rFonts w:cs="Times New Roman"/>
          <w:color w:val="000000" w:themeColor="text1"/>
        </w:rPr>
        <w:lastRenderedPageBreak/>
        <w:t>Normal:</w:t>
      </w:r>
      <w:r>
        <w:rPr>
          <w:rFonts w:cs="Times New Roman"/>
          <w:color w:val="000000" w:themeColor="text1"/>
        </w:rPr>
        <w:t xml:space="preserve"> 19</w:t>
      </w:r>
    </w:p>
    <w:p w14:paraId="70F88BA0" w14:textId="27738A4A" w:rsidR="00D534D7" w:rsidRPr="00D534D7" w:rsidRDefault="00D534D7" w:rsidP="00D534D7">
      <w:pPr>
        <w:rPr>
          <w:rFonts w:cs="Times New Roman"/>
          <w:color w:val="000000" w:themeColor="text1"/>
        </w:rPr>
      </w:pPr>
      <w:r w:rsidRPr="00D534D7">
        <w:rPr>
          <w:rFonts w:cs="Times New Roman"/>
          <w:color w:val="000000" w:themeColor="text1"/>
        </w:rPr>
        <w:t>High:</w:t>
      </w:r>
      <w:r>
        <w:rPr>
          <w:rFonts w:cs="Times New Roman"/>
          <w:color w:val="000000" w:themeColor="text1"/>
        </w:rPr>
        <w:t xml:space="preserve"> </w:t>
      </w:r>
      <w:r w:rsidR="00584AA4">
        <w:rPr>
          <w:rFonts w:cs="Times New Roman"/>
          <w:color w:val="000000" w:themeColor="text1"/>
        </w:rPr>
        <w:t>1</w:t>
      </w:r>
    </w:p>
    <w:p w14:paraId="18084402" w14:textId="77777777" w:rsidR="00D534D7" w:rsidRDefault="00D534D7" w:rsidP="00D534D7">
      <w:pPr>
        <w:rPr>
          <w:rFonts w:cs="Times New Roman"/>
          <w:b/>
          <w:color w:val="FF0000"/>
        </w:rPr>
      </w:pPr>
      <w:r w:rsidRPr="00AC4D7D">
        <w:rPr>
          <w:rFonts w:cs="Times New Roman"/>
          <w:b/>
          <w:color w:val="FF0000"/>
        </w:rPr>
        <w:t>Status:</w:t>
      </w:r>
    </w:p>
    <w:p w14:paraId="1025C118" w14:textId="510C4F69" w:rsidR="00D534D7" w:rsidRPr="00AC4D7D" w:rsidRDefault="00D534D7" w:rsidP="00D534D7">
      <w:pPr>
        <w:rPr>
          <w:rFonts w:cs="Times New Roman"/>
          <w:color w:val="000000" w:themeColor="text1"/>
        </w:rPr>
      </w:pPr>
      <w:r w:rsidRPr="00AC4D7D">
        <w:rPr>
          <w:rFonts w:cs="Times New Roman"/>
          <w:color w:val="000000" w:themeColor="text1"/>
        </w:rPr>
        <w:t>Open:</w:t>
      </w:r>
      <w:r>
        <w:rPr>
          <w:rFonts w:cs="Times New Roman"/>
          <w:color w:val="000000" w:themeColor="text1"/>
        </w:rPr>
        <w:t xml:space="preserve"> </w:t>
      </w:r>
      <w:r w:rsidR="00584AA4">
        <w:rPr>
          <w:rFonts w:cs="Times New Roman"/>
          <w:color w:val="000000" w:themeColor="text1"/>
        </w:rPr>
        <w:t>11</w:t>
      </w:r>
    </w:p>
    <w:p w14:paraId="136D6A52" w14:textId="25D4A223" w:rsidR="00D534D7" w:rsidRPr="00AC4D7D" w:rsidRDefault="00D534D7" w:rsidP="00D534D7">
      <w:pPr>
        <w:rPr>
          <w:rFonts w:cs="Times New Roman"/>
          <w:color w:val="000000" w:themeColor="text1"/>
        </w:rPr>
      </w:pPr>
      <w:r w:rsidRPr="00AC4D7D">
        <w:rPr>
          <w:rFonts w:cs="Times New Roman"/>
          <w:color w:val="000000" w:themeColor="text1"/>
        </w:rPr>
        <w:t>Re_Open</w:t>
      </w:r>
      <w:r>
        <w:rPr>
          <w:rFonts w:cs="Times New Roman"/>
          <w:color w:val="000000" w:themeColor="text1"/>
        </w:rPr>
        <w:t>: 5</w:t>
      </w:r>
    </w:p>
    <w:p w14:paraId="679492E5" w14:textId="52D76889" w:rsidR="00D534D7" w:rsidRPr="00AC4D7D" w:rsidRDefault="00D534D7" w:rsidP="00D534D7">
      <w:pPr>
        <w:rPr>
          <w:rFonts w:cs="Times New Roman"/>
          <w:color w:val="000000" w:themeColor="text1"/>
        </w:rPr>
      </w:pPr>
      <w:r w:rsidRPr="00AC4D7D">
        <w:rPr>
          <w:rFonts w:cs="Times New Roman"/>
          <w:color w:val="000000" w:themeColor="text1"/>
        </w:rPr>
        <w:t>Closed:</w:t>
      </w:r>
      <w:r>
        <w:rPr>
          <w:rFonts w:cs="Times New Roman"/>
          <w:color w:val="000000" w:themeColor="text1"/>
        </w:rPr>
        <w:t xml:space="preserve"> 34</w:t>
      </w:r>
    </w:p>
    <w:p w14:paraId="545DC69D" w14:textId="5B344E4A" w:rsidR="00D534D7" w:rsidRDefault="00D534D7" w:rsidP="00D534D7">
      <w:pPr>
        <w:rPr>
          <w:rFonts w:cs="Times New Roman"/>
        </w:rPr>
      </w:pPr>
      <w:r>
        <w:rPr>
          <w:rFonts w:cs="Times New Roman"/>
        </w:rPr>
        <w:t>+ Web SalonAppMobile</w:t>
      </w:r>
      <w:r w:rsidRPr="005C5642">
        <w:rPr>
          <w:rFonts w:cs="Times New Roman"/>
        </w:rPr>
        <w:t xml:space="preserve"> này em </w:t>
      </w:r>
      <w:r>
        <w:rPr>
          <w:rFonts w:cs="Times New Roman"/>
        </w:rPr>
        <w:t>test tìm được 1</w:t>
      </w:r>
      <w:r w:rsidR="00584AA4">
        <w:rPr>
          <w:rFonts w:cs="Times New Roman"/>
        </w:rPr>
        <w:t>4</w:t>
      </w:r>
      <w:r w:rsidRPr="005C5642">
        <w:rPr>
          <w:rFonts w:cs="Times New Roman"/>
        </w:rPr>
        <w:t xml:space="preserve"> lỗ</w:t>
      </w:r>
      <w:r>
        <w:rPr>
          <w:rFonts w:cs="Times New Roman"/>
        </w:rPr>
        <w:t>i, trong đó:</w:t>
      </w:r>
    </w:p>
    <w:p w14:paraId="2C995E03" w14:textId="77777777" w:rsidR="00D534D7" w:rsidRPr="00AC4D7D" w:rsidRDefault="00D534D7" w:rsidP="00D534D7">
      <w:pPr>
        <w:rPr>
          <w:rFonts w:cs="Times New Roman"/>
          <w:b/>
          <w:color w:val="FF0000"/>
        </w:rPr>
      </w:pPr>
      <w:r w:rsidRPr="00AC4D7D">
        <w:rPr>
          <w:rFonts w:cs="Times New Roman"/>
          <w:b/>
          <w:color w:val="FF0000"/>
        </w:rPr>
        <w:t>Serverity:</w:t>
      </w:r>
    </w:p>
    <w:p w14:paraId="12B85EED" w14:textId="30DECE85" w:rsidR="00D534D7" w:rsidRDefault="00D534D7" w:rsidP="00D534D7">
      <w:pPr>
        <w:rPr>
          <w:rFonts w:cs="Times New Roman"/>
        </w:rPr>
      </w:pPr>
      <w:r>
        <w:rPr>
          <w:rFonts w:cs="Times New Roman"/>
        </w:rPr>
        <w:t xml:space="preserve">Minor: </w:t>
      </w:r>
      <w:r w:rsidR="00584AA4">
        <w:rPr>
          <w:rFonts w:cs="Times New Roman"/>
        </w:rPr>
        <w:t>4</w:t>
      </w:r>
    </w:p>
    <w:p w14:paraId="461E68AA" w14:textId="6B3A4F64" w:rsidR="00D534D7" w:rsidRDefault="00D534D7" w:rsidP="00D534D7">
      <w:pPr>
        <w:rPr>
          <w:rFonts w:cs="Times New Roman"/>
        </w:rPr>
      </w:pPr>
      <w:r>
        <w:rPr>
          <w:rFonts w:cs="Times New Roman"/>
        </w:rPr>
        <w:t xml:space="preserve">Major: </w:t>
      </w:r>
      <w:r w:rsidR="00584AA4">
        <w:rPr>
          <w:rFonts w:cs="Times New Roman"/>
        </w:rPr>
        <w:t>5</w:t>
      </w:r>
    </w:p>
    <w:p w14:paraId="17A20EF0" w14:textId="017FD1EA" w:rsidR="00D534D7" w:rsidRDefault="00D534D7" w:rsidP="00D534D7">
      <w:pPr>
        <w:rPr>
          <w:rFonts w:cs="Times New Roman"/>
        </w:rPr>
      </w:pPr>
      <w:r>
        <w:rPr>
          <w:rFonts w:cs="Times New Roman"/>
        </w:rPr>
        <w:t>Critical: 5</w:t>
      </w:r>
    </w:p>
    <w:p w14:paraId="3F23C41C" w14:textId="5ECD9888" w:rsidR="00D534D7" w:rsidRDefault="00D534D7" w:rsidP="00D534D7">
      <w:pPr>
        <w:rPr>
          <w:rFonts w:cs="Times New Roman"/>
        </w:rPr>
      </w:pPr>
      <w:r>
        <w:rPr>
          <w:rFonts w:cs="Times New Roman"/>
        </w:rPr>
        <w:t>Cosmetic: 0</w:t>
      </w:r>
    </w:p>
    <w:p w14:paraId="5A27457B" w14:textId="77777777" w:rsidR="00D534D7" w:rsidRDefault="00D534D7" w:rsidP="00D534D7">
      <w:pPr>
        <w:rPr>
          <w:rFonts w:cs="Times New Roman"/>
          <w:b/>
          <w:color w:val="FF0000"/>
        </w:rPr>
      </w:pPr>
      <w:r w:rsidRPr="00AC4D7D">
        <w:rPr>
          <w:rFonts w:cs="Times New Roman"/>
          <w:b/>
          <w:color w:val="FF0000"/>
        </w:rPr>
        <w:t>Status:</w:t>
      </w:r>
    </w:p>
    <w:p w14:paraId="2FA15B52" w14:textId="5C05C770" w:rsidR="00D534D7" w:rsidRPr="00AC4D7D" w:rsidRDefault="00D534D7" w:rsidP="00D534D7">
      <w:pPr>
        <w:rPr>
          <w:rFonts w:cs="Times New Roman"/>
          <w:color w:val="000000" w:themeColor="text1"/>
        </w:rPr>
      </w:pPr>
      <w:r w:rsidRPr="00AC4D7D">
        <w:rPr>
          <w:rFonts w:cs="Times New Roman"/>
          <w:color w:val="000000" w:themeColor="text1"/>
        </w:rPr>
        <w:t>Open:</w:t>
      </w:r>
      <w:r>
        <w:rPr>
          <w:rFonts w:cs="Times New Roman"/>
          <w:color w:val="000000" w:themeColor="text1"/>
        </w:rPr>
        <w:t xml:space="preserve"> 0</w:t>
      </w:r>
    </w:p>
    <w:p w14:paraId="5C39383F" w14:textId="07970903" w:rsidR="00D534D7" w:rsidRPr="00AC4D7D" w:rsidRDefault="00D534D7" w:rsidP="00D534D7">
      <w:pPr>
        <w:rPr>
          <w:rFonts w:cs="Times New Roman"/>
          <w:color w:val="000000" w:themeColor="text1"/>
        </w:rPr>
      </w:pPr>
      <w:r w:rsidRPr="00AC4D7D">
        <w:rPr>
          <w:rFonts w:cs="Times New Roman"/>
          <w:color w:val="000000" w:themeColor="text1"/>
        </w:rPr>
        <w:t>Re_Open</w:t>
      </w:r>
      <w:r>
        <w:rPr>
          <w:rFonts w:cs="Times New Roman"/>
          <w:color w:val="000000" w:themeColor="text1"/>
        </w:rPr>
        <w:t>: 0</w:t>
      </w:r>
    </w:p>
    <w:p w14:paraId="1A2FB277" w14:textId="0E90368B" w:rsidR="00D534D7" w:rsidRPr="00AC4D7D" w:rsidRDefault="00D534D7" w:rsidP="00D534D7">
      <w:pPr>
        <w:rPr>
          <w:rFonts w:cs="Times New Roman"/>
          <w:color w:val="000000" w:themeColor="text1"/>
        </w:rPr>
      </w:pPr>
      <w:r w:rsidRPr="00AC4D7D">
        <w:rPr>
          <w:rFonts w:cs="Times New Roman"/>
          <w:color w:val="000000" w:themeColor="text1"/>
        </w:rPr>
        <w:t>Closed:</w:t>
      </w:r>
      <w:r>
        <w:rPr>
          <w:rFonts w:cs="Times New Roman"/>
          <w:color w:val="000000" w:themeColor="text1"/>
        </w:rPr>
        <w:t xml:space="preserve"> 10</w:t>
      </w:r>
    </w:p>
    <w:p w14:paraId="2DA96D32" w14:textId="77777777" w:rsidR="00D534D7" w:rsidRDefault="00D534D7" w:rsidP="002F5CC0">
      <w:pPr>
        <w:rPr>
          <w:rFonts w:cs="Times New Roman"/>
        </w:rPr>
      </w:pPr>
    </w:p>
    <w:p w14:paraId="24C7C422" w14:textId="6D43A478" w:rsidR="0084592B" w:rsidRDefault="00584AA4" w:rsidP="002F5CC0">
      <w:pPr>
        <w:rPr>
          <w:rFonts w:cs="Times New Roman"/>
        </w:rPr>
      </w:pPr>
      <w:r w:rsidRPr="00584AA4">
        <w:rPr>
          <w:rFonts w:cs="Times New Roman"/>
          <w:noProof/>
        </w:rPr>
        <w:drawing>
          <wp:inline distT="0" distB="0" distL="0" distR="0" wp14:anchorId="57097D10" wp14:editId="523B659F">
            <wp:extent cx="5403850" cy="3235960"/>
            <wp:effectExtent l="0" t="0" r="6350" b="2540"/>
            <wp:docPr id="1118210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210362" name=""/>
                    <pic:cNvPicPr/>
                  </pic:nvPicPr>
                  <pic:blipFill>
                    <a:blip r:embed="rId60"/>
                    <a:stretch>
                      <a:fillRect/>
                    </a:stretch>
                  </pic:blipFill>
                  <pic:spPr>
                    <a:xfrm>
                      <a:off x="0" y="0"/>
                      <a:ext cx="5403850" cy="3235960"/>
                    </a:xfrm>
                    <a:prstGeom prst="rect">
                      <a:avLst/>
                    </a:prstGeom>
                  </pic:spPr>
                </pic:pic>
              </a:graphicData>
            </a:graphic>
          </wp:inline>
        </w:drawing>
      </w:r>
    </w:p>
    <w:p w14:paraId="360328E1" w14:textId="32440C51" w:rsidR="009F0DE9" w:rsidRDefault="00D534D7" w:rsidP="002F5CC0">
      <w:pPr>
        <w:rPr>
          <w:rFonts w:cs="Times New Roman"/>
        </w:rPr>
      </w:pPr>
      <w:r w:rsidRPr="00D534D7">
        <w:rPr>
          <w:rFonts w:cs="Times New Roman"/>
          <w:noProof/>
        </w:rPr>
        <w:lastRenderedPageBreak/>
        <w:drawing>
          <wp:inline distT="0" distB="0" distL="0" distR="0" wp14:anchorId="02B6D2C1" wp14:editId="64DF9107">
            <wp:extent cx="5403850" cy="2553335"/>
            <wp:effectExtent l="0" t="0" r="635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03850" cy="2553335"/>
                    </a:xfrm>
                    <a:prstGeom prst="rect">
                      <a:avLst/>
                    </a:prstGeom>
                  </pic:spPr>
                </pic:pic>
              </a:graphicData>
            </a:graphic>
          </wp:inline>
        </w:drawing>
      </w:r>
    </w:p>
    <w:p w14:paraId="339EE84B" w14:textId="76975F8E" w:rsidR="005D380C" w:rsidRDefault="005D380C" w:rsidP="005D380C">
      <w:pPr>
        <w:pStyle w:val="hinh"/>
        <w:rPr>
          <w:rFonts w:ascii="Times New Roman" w:hAnsi="Times New Roman" w:cs="Times New Roman"/>
        </w:rPr>
      </w:pPr>
      <w:r>
        <w:rPr>
          <w:rFonts w:ascii="Times New Roman" w:hAnsi="Times New Roman" w:cs="Times New Roman"/>
        </w:rPr>
        <w:t xml:space="preserve">Hình 5.7: Test_Report </w:t>
      </w:r>
      <w:r w:rsidRPr="005C5642">
        <w:rPr>
          <w:rFonts w:ascii="Times New Roman" w:hAnsi="Times New Roman" w:cs="Times New Roman"/>
        </w:rPr>
        <w:t>củ</w:t>
      </w:r>
      <w:r>
        <w:rPr>
          <w:rFonts w:ascii="Times New Roman" w:hAnsi="Times New Roman" w:cs="Times New Roman"/>
        </w:rPr>
        <w:t>a SalonAppMobile</w:t>
      </w:r>
    </w:p>
    <w:p w14:paraId="248461D6" w14:textId="57A0EEB2" w:rsidR="0085048F" w:rsidRDefault="0085048F" w:rsidP="0085048F">
      <w:pPr>
        <w:pStyle w:val="Heading2"/>
        <w:ind w:firstLine="720"/>
      </w:pPr>
      <w:bookmarkStart w:id="197" w:name="_Toc183603480"/>
      <w:r>
        <w:t>6</w:t>
      </w:r>
      <w:r>
        <w:rPr>
          <w:lang w:val="vi-VN"/>
        </w:rPr>
        <w:t>.3. Đề xuất</w:t>
      </w:r>
      <w:bookmarkEnd w:id="197"/>
      <w:r>
        <w:rPr>
          <w:lang w:val="vi-VN"/>
        </w:rPr>
        <w:t xml:space="preserve"> </w:t>
      </w:r>
    </w:p>
    <w:p w14:paraId="07A41931" w14:textId="5FFF4319" w:rsidR="0085048F" w:rsidRPr="0085048F" w:rsidRDefault="0085048F" w:rsidP="0085048F">
      <w:r w:rsidRPr="0085048F">
        <w:rPr>
          <w:noProof/>
        </w:rPr>
        <w:drawing>
          <wp:inline distT="0" distB="0" distL="0" distR="0" wp14:anchorId="5EBDFB02" wp14:editId="1CEA4D28">
            <wp:extent cx="5403850" cy="2857500"/>
            <wp:effectExtent l="0" t="0" r="6350" b="0"/>
            <wp:docPr id="2100229458"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229458" name="Picture 1" descr="A screenshot of a phone&#10;&#10;Description automatically generated"/>
                    <pic:cNvPicPr/>
                  </pic:nvPicPr>
                  <pic:blipFill>
                    <a:blip r:embed="rId62"/>
                    <a:stretch>
                      <a:fillRect/>
                    </a:stretch>
                  </pic:blipFill>
                  <pic:spPr>
                    <a:xfrm>
                      <a:off x="0" y="0"/>
                      <a:ext cx="5403850" cy="2857500"/>
                    </a:xfrm>
                    <a:prstGeom prst="rect">
                      <a:avLst/>
                    </a:prstGeom>
                  </pic:spPr>
                </pic:pic>
              </a:graphicData>
            </a:graphic>
          </wp:inline>
        </w:drawing>
      </w:r>
    </w:p>
    <w:p w14:paraId="00D91EEF" w14:textId="77777777" w:rsidR="0085048F" w:rsidRPr="005D380C" w:rsidRDefault="0085048F" w:rsidP="005D380C">
      <w:pPr>
        <w:pStyle w:val="hinh"/>
        <w:rPr>
          <w:rFonts w:ascii="Times New Roman" w:hAnsi="Times New Roman" w:cs="Times New Roman"/>
        </w:rPr>
      </w:pPr>
    </w:p>
    <w:p w14:paraId="4EEBAF6E" w14:textId="0D64B68C" w:rsidR="009F0DE9" w:rsidRDefault="009F0DE9" w:rsidP="002F5CC0">
      <w:pPr>
        <w:rPr>
          <w:rFonts w:cs="Times New Roman"/>
        </w:rPr>
      </w:pPr>
      <w:r>
        <w:rPr>
          <w:rFonts w:cs="Times New Roman"/>
        </w:rPr>
        <w:t xml:space="preserve">7.1 Dự án </w:t>
      </w:r>
      <w:r w:rsidR="005D380C">
        <w:rPr>
          <w:rFonts w:cs="Times New Roman"/>
        </w:rPr>
        <w:t>Postman</w:t>
      </w:r>
    </w:p>
    <w:p w14:paraId="66AE33F7" w14:textId="343097E7" w:rsidR="005D380C" w:rsidRDefault="005D380C" w:rsidP="002F5CC0">
      <w:pPr>
        <w:rPr>
          <w:rFonts w:cs="Times New Roman"/>
        </w:rPr>
      </w:pPr>
      <w:r>
        <w:rPr>
          <w:rFonts w:cs="Times New Roman"/>
        </w:rPr>
        <w:t>7.1.1 Giới Thiệu Về PostMan</w:t>
      </w:r>
    </w:p>
    <w:p w14:paraId="557380E3" w14:textId="77777777" w:rsidR="005D380C" w:rsidRPr="00F74F39" w:rsidRDefault="005D380C" w:rsidP="005D380C">
      <w:pPr>
        <w:pStyle w:val="Heading2"/>
        <w:rPr>
          <w:rFonts w:ascii="Times New Roman" w:hAnsi="Times New Roman" w:cs="Times New Roman"/>
          <w:lang w:val="vi-VN"/>
        </w:rPr>
      </w:pPr>
      <w:bookmarkStart w:id="198" w:name="_Toc183603411"/>
      <w:r w:rsidRPr="00F74F39">
        <w:rPr>
          <w:rFonts w:ascii="Times New Roman" w:hAnsi="Times New Roman" w:cs="Times New Roman"/>
          <w:lang w:val="vi-VN"/>
        </w:rPr>
        <w:lastRenderedPageBreak/>
        <w:t>Giới thiệu</w:t>
      </w:r>
      <w:bookmarkEnd w:id="198"/>
      <w:r w:rsidRPr="00F74F39">
        <w:rPr>
          <w:rFonts w:ascii="Times New Roman" w:hAnsi="Times New Roman" w:cs="Times New Roman"/>
          <w:lang w:val="vi-VN"/>
        </w:rPr>
        <w:t xml:space="preserve"> </w:t>
      </w:r>
    </w:p>
    <w:p w14:paraId="4B2455C3" w14:textId="77777777" w:rsidR="005D380C" w:rsidRPr="00F74F39" w:rsidRDefault="005D380C" w:rsidP="005D380C">
      <w:pPr>
        <w:pStyle w:val="Heading3"/>
        <w:rPr>
          <w:rFonts w:ascii="Times New Roman" w:hAnsi="Times New Roman" w:cs="Times New Roman"/>
          <w:sz w:val="26"/>
          <w:szCs w:val="26"/>
          <w:lang w:val="vi-VN"/>
        </w:rPr>
      </w:pPr>
      <w:bookmarkStart w:id="199" w:name="_Toc183603412"/>
      <w:r w:rsidRPr="00F74F39">
        <w:rPr>
          <w:rFonts w:ascii="Times New Roman" w:hAnsi="Times New Roman" w:cs="Times New Roman"/>
          <w:sz w:val="26"/>
          <w:szCs w:val="26"/>
          <w:lang w:val="vi-VN"/>
        </w:rPr>
        <w:t>Khái niệm</w:t>
      </w:r>
      <w:bookmarkEnd w:id="199"/>
    </w:p>
    <w:p w14:paraId="4BFAF6C0" w14:textId="0A65E622" w:rsidR="005D380C" w:rsidRPr="00F74F39" w:rsidRDefault="005D380C" w:rsidP="005D380C">
      <w:pPr>
        <w:spacing w:before="100" w:beforeAutospacing="1" w:after="100" w:afterAutospacing="1"/>
        <w:rPr>
          <w:rFonts w:eastAsia="Times New Roman" w:cs="Times New Roman"/>
          <w:szCs w:val="26"/>
          <w:lang w:val="vi-VN"/>
        </w:rPr>
      </w:pPr>
      <w:r w:rsidRPr="00F74F39">
        <w:rPr>
          <w:rFonts w:eastAsia="Times New Roman" w:cs="Times New Roman"/>
          <w:szCs w:val="26"/>
        </w:rPr>
        <w:t xml:space="preserve">Postman </w:t>
      </w:r>
      <w:r>
        <w:rPr>
          <w:rFonts w:eastAsia="Times New Roman" w:cs="Times New Roman"/>
          <w:szCs w:val="26"/>
        </w:rPr>
        <w:t>l</w:t>
      </w:r>
      <w:r w:rsidRPr="00F74F39">
        <w:rPr>
          <w:rFonts w:eastAsia="Times New Roman" w:cs="Times New Roman"/>
          <w:szCs w:val="26"/>
        </w:rPr>
        <w:t>à một ứng dụng cho phép bạn gửi yêu cầu HTTP và API đến một máy chủ và nhận phản hồi. Công cụ này cung cấp một giao diện dễ sử dụng, hỗ trợ các giao thức HTTP như GET, POST, PUT, DELETE, PATCH, và nhiều hơn nữa.</w:t>
      </w:r>
    </w:p>
    <w:p w14:paraId="75D90694" w14:textId="7174FAC0" w:rsidR="005D380C" w:rsidRPr="00F74F39" w:rsidRDefault="005D380C" w:rsidP="005D380C">
      <w:pPr>
        <w:pStyle w:val="Heading3"/>
        <w:rPr>
          <w:rFonts w:ascii="Times New Roman" w:eastAsia="Times New Roman" w:hAnsi="Times New Roman" w:cs="Times New Roman"/>
          <w:sz w:val="26"/>
          <w:szCs w:val="26"/>
          <w:lang w:val="vi-VN"/>
        </w:rPr>
      </w:pPr>
      <w:bookmarkStart w:id="200" w:name="_Toc183603413"/>
      <w:r w:rsidRPr="00F74F39">
        <w:rPr>
          <w:rFonts w:ascii="Times New Roman" w:eastAsia="Times New Roman" w:hAnsi="Times New Roman" w:cs="Times New Roman"/>
          <w:sz w:val="26"/>
          <w:szCs w:val="26"/>
          <w:lang w:val="vi-VN"/>
        </w:rPr>
        <w:t>Các tính năng của Postman</w:t>
      </w:r>
      <w:bookmarkEnd w:id="200"/>
    </w:p>
    <w:p w14:paraId="21DE4C03" w14:textId="77777777" w:rsidR="005D380C" w:rsidRPr="007F2B24" w:rsidRDefault="005D380C" w:rsidP="005D380C">
      <w:pPr>
        <w:rPr>
          <w:rFonts w:cs="Times New Roman"/>
          <w:b/>
          <w:bCs/>
          <w:szCs w:val="26"/>
          <w:lang w:val="vi-VN"/>
        </w:rPr>
      </w:pPr>
      <w:r w:rsidRPr="007F2B24">
        <w:rPr>
          <w:rFonts w:cs="Times New Roman"/>
          <w:b/>
          <w:bCs/>
          <w:szCs w:val="26"/>
        </w:rPr>
        <w:t xml:space="preserve">Các tính năng chính của </w:t>
      </w:r>
      <w:r>
        <w:rPr>
          <w:rFonts w:cs="Times New Roman"/>
          <w:b/>
          <w:bCs/>
          <w:szCs w:val="26"/>
        </w:rPr>
        <w:t>Postman</w:t>
      </w:r>
      <w:r>
        <w:rPr>
          <w:rFonts w:cs="Times New Roman"/>
          <w:b/>
          <w:bCs/>
          <w:szCs w:val="26"/>
          <w:lang w:val="vi-VN"/>
        </w:rPr>
        <w:t xml:space="preserve">: </w:t>
      </w:r>
    </w:p>
    <w:p w14:paraId="6816C676" w14:textId="77777777" w:rsidR="005D380C" w:rsidRPr="00F74F39" w:rsidRDefault="005D380C" w:rsidP="005D380C">
      <w:pPr>
        <w:pStyle w:val="ListParagraph"/>
        <w:numPr>
          <w:ilvl w:val="0"/>
          <w:numId w:val="29"/>
        </w:numPr>
        <w:spacing w:after="160"/>
        <w:jc w:val="left"/>
        <w:rPr>
          <w:rFonts w:cs="Times New Roman"/>
          <w:b/>
          <w:bCs/>
          <w:szCs w:val="26"/>
        </w:rPr>
      </w:pPr>
      <w:r w:rsidRPr="00F74F39">
        <w:rPr>
          <w:rFonts w:cs="Times New Roman"/>
          <w:b/>
          <w:bCs/>
          <w:szCs w:val="26"/>
        </w:rPr>
        <w:t>Gửi yêu cầu API</w:t>
      </w:r>
    </w:p>
    <w:p w14:paraId="4CC87F9F" w14:textId="77777777" w:rsidR="005D380C" w:rsidRPr="007F2B24" w:rsidRDefault="005D380C" w:rsidP="005D380C">
      <w:pPr>
        <w:numPr>
          <w:ilvl w:val="0"/>
          <w:numId w:val="35"/>
        </w:numPr>
        <w:spacing w:after="160"/>
        <w:jc w:val="left"/>
        <w:rPr>
          <w:rFonts w:cs="Times New Roman"/>
          <w:szCs w:val="26"/>
        </w:rPr>
      </w:pPr>
      <w:r w:rsidRPr="007F2B24">
        <w:rPr>
          <w:rFonts w:cs="Times New Roman"/>
          <w:szCs w:val="26"/>
        </w:rPr>
        <w:t>Hỗ trợ các phương thức HTTP: GET, POST, PUT, DELETE, PATCH, OPTIONS, HEAD.</w:t>
      </w:r>
    </w:p>
    <w:p w14:paraId="42D4E009" w14:textId="77777777" w:rsidR="005D380C" w:rsidRPr="007F2B24" w:rsidRDefault="005D380C" w:rsidP="005D380C">
      <w:pPr>
        <w:numPr>
          <w:ilvl w:val="0"/>
          <w:numId w:val="35"/>
        </w:numPr>
        <w:spacing w:after="160"/>
        <w:jc w:val="left"/>
        <w:rPr>
          <w:rFonts w:cs="Times New Roman"/>
          <w:szCs w:val="26"/>
        </w:rPr>
      </w:pPr>
      <w:r w:rsidRPr="007F2B24">
        <w:rPr>
          <w:rFonts w:cs="Times New Roman"/>
          <w:szCs w:val="26"/>
        </w:rPr>
        <w:t>Cho phép thêm headers, body (JSON, form-data, x-www-form-urlencoded), và tham số truy vấn.</w:t>
      </w:r>
    </w:p>
    <w:p w14:paraId="7BA39AF9" w14:textId="77777777" w:rsidR="005D380C" w:rsidRPr="007F2B24" w:rsidRDefault="005D380C" w:rsidP="005D380C">
      <w:pPr>
        <w:numPr>
          <w:ilvl w:val="0"/>
          <w:numId w:val="35"/>
        </w:numPr>
        <w:spacing w:after="160"/>
        <w:jc w:val="left"/>
        <w:rPr>
          <w:rFonts w:cs="Times New Roman"/>
          <w:szCs w:val="26"/>
        </w:rPr>
      </w:pPr>
      <w:r w:rsidRPr="007F2B24">
        <w:rPr>
          <w:rFonts w:cs="Times New Roman"/>
          <w:szCs w:val="26"/>
        </w:rPr>
        <w:t>Dễ dàng cấu hình các yêu cầu như xác thực, token API, cookies.</w:t>
      </w:r>
    </w:p>
    <w:p w14:paraId="4E7D3D44" w14:textId="77777777" w:rsidR="005D380C" w:rsidRPr="00F74F39" w:rsidRDefault="005D380C" w:rsidP="005D380C">
      <w:pPr>
        <w:pStyle w:val="ListParagraph"/>
        <w:numPr>
          <w:ilvl w:val="0"/>
          <w:numId w:val="29"/>
        </w:numPr>
        <w:spacing w:after="160"/>
        <w:jc w:val="left"/>
        <w:rPr>
          <w:rFonts w:cs="Times New Roman"/>
          <w:b/>
          <w:bCs/>
          <w:szCs w:val="26"/>
        </w:rPr>
      </w:pPr>
      <w:r w:rsidRPr="00F74F39">
        <w:rPr>
          <w:rFonts w:cs="Times New Roman"/>
          <w:b/>
          <w:bCs/>
          <w:szCs w:val="26"/>
        </w:rPr>
        <w:t>Kiểm thử API</w:t>
      </w:r>
    </w:p>
    <w:p w14:paraId="35A42874" w14:textId="77777777" w:rsidR="005D380C" w:rsidRPr="007F2B24" w:rsidRDefault="005D380C" w:rsidP="005D380C">
      <w:pPr>
        <w:numPr>
          <w:ilvl w:val="0"/>
          <w:numId w:val="34"/>
        </w:numPr>
        <w:spacing w:after="160"/>
        <w:jc w:val="left"/>
        <w:rPr>
          <w:rFonts w:cs="Times New Roman"/>
          <w:szCs w:val="26"/>
        </w:rPr>
      </w:pPr>
      <w:r w:rsidRPr="007F2B24">
        <w:rPr>
          <w:rFonts w:cs="Times New Roman"/>
          <w:b/>
          <w:bCs/>
          <w:szCs w:val="26"/>
        </w:rPr>
        <w:t>Assertions:</w:t>
      </w:r>
      <w:r w:rsidRPr="007F2B24">
        <w:rPr>
          <w:rFonts w:cs="Times New Roman"/>
          <w:szCs w:val="26"/>
        </w:rPr>
        <w:t xml:space="preserve"> Postman hỗ trợ kiểm thử tự động với JavaScript bằng cách viết test cases để xác minh phản hồi API (response).</w:t>
      </w:r>
    </w:p>
    <w:p w14:paraId="75B0C04E" w14:textId="77777777" w:rsidR="005D380C" w:rsidRPr="007F2B24" w:rsidRDefault="005D380C" w:rsidP="005D380C">
      <w:pPr>
        <w:numPr>
          <w:ilvl w:val="0"/>
          <w:numId w:val="34"/>
        </w:numPr>
        <w:spacing w:after="160"/>
        <w:jc w:val="left"/>
        <w:rPr>
          <w:rFonts w:cs="Times New Roman"/>
          <w:szCs w:val="26"/>
        </w:rPr>
      </w:pPr>
      <w:r w:rsidRPr="007F2B24">
        <w:rPr>
          <w:rFonts w:cs="Times New Roman"/>
          <w:b/>
          <w:bCs/>
          <w:szCs w:val="26"/>
        </w:rPr>
        <w:t>Test Scripts:</w:t>
      </w:r>
      <w:r w:rsidRPr="007F2B24">
        <w:rPr>
          <w:rFonts w:cs="Times New Roman"/>
          <w:szCs w:val="26"/>
        </w:rPr>
        <w:t xml:space="preserve"> Kiểm tra mã trạng thái (status code), headers, thời gian phản hồi, hoặc nội dung trả về.</w:t>
      </w:r>
    </w:p>
    <w:p w14:paraId="18CE6C32" w14:textId="77777777" w:rsidR="005D380C" w:rsidRPr="007F2B24" w:rsidRDefault="005D380C" w:rsidP="005D380C">
      <w:pPr>
        <w:numPr>
          <w:ilvl w:val="0"/>
          <w:numId w:val="34"/>
        </w:numPr>
        <w:spacing w:after="160"/>
        <w:jc w:val="left"/>
        <w:rPr>
          <w:rFonts w:cs="Times New Roman"/>
          <w:szCs w:val="26"/>
        </w:rPr>
      </w:pPr>
      <w:r w:rsidRPr="007F2B24">
        <w:rPr>
          <w:rFonts w:cs="Times New Roman"/>
          <w:b/>
          <w:bCs/>
          <w:szCs w:val="26"/>
        </w:rPr>
        <w:t>Chạy kiểm thử hàng loạt:</w:t>
      </w:r>
      <w:r w:rsidRPr="007F2B24">
        <w:rPr>
          <w:rFonts w:cs="Times New Roman"/>
          <w:szCs w:val="26"/>
        </w:rPr>
        <w:t xml:space="preserve"> Chạy các bộ kiểm thử (Collection Runner) để kiểm tra nhiều API liên tiếp.</w:t>
      </w:r>
    </w:p>
    <w:p w14:paraId="42197761" w14:textId="77777777" w:rsidR="005D380C" w:rsidRPr="00F74F39" w:rsidRDefault="005D380C" w:rsidP="005D380C">
      <w:pPr>
        <w:pStyle w:val="ListParagraph"/>
        <w:numPr>
          <w:ilvl w:val="0"/>
          <w:numId w:val="29"/>
        </w:numPr>
        <w:spacing w:after="160"/>
        <w:jc w:val="left"/>
        <w:rPr>
          <w:rFonts w:cs="Times New Roman"/>
          <w:b/>
          <w:bCs/>
          <w:szCs w:val="26"/>
        </w:rPr>
      </w:pPr>
      <w:r w:rsidRPr="00F74F39">
        <w:rPr>
          <w:rFonts w:cs="Times New Roman"/>
          <w:b/>
          <w:bCs/>
          <w:szCs w:val="26"/>
        </w:rPr>
        <w:t>Quản lý API</w:t>
      </w:r>
    </w:p>
    <w:p w14:paraId="6605AD70" w14:textId="77777777" w:rsidR="005D380C" w:rsidRPr="007F2B24" w:rsidRDefault="005D380C" w:rsidP="005D380C">
      <w:pPr>
        <w:numPr>
          <w:ilvl w:val="0"/>
          <w:numId w:val="33"/>
        </w:numPr>
        <w:spacing w:after="160"/>
        <w:jc w:val="left"/>
        <w:rPr>
          <w:rFonts w:cs="Times New Roman"/>
          <w:szCs w:val="26"/>
        </w:rPr>
      </w:pPr>
      <w:r w:rsidRPr="007F2B24">
        <w:rPr>
          <w:rFonts w:cs="Times New Roman"/>
          <w:b/>
          <w:bCs/>
          <w:szCs w:val="26"/>
        </w:rPr>
        <w:t>Collections:</w:t>
      </w:r>
      <w:r w:rsidRPr="007F2B24">
        <w:rPr>
          <w:rFonts w:cs="Times New Roman"/>
          <w:szCs w:val="26"/>
        </w:rPr>
        <w:t xml:space="preserve"> Nhóm các yêu cầu API theo bộ sưu tập (Collections), dễ quản lý và chia sẻ.</w:t>
      </w:r>
    </w:p>
    <w:p w14:paraId="02DB7C6E" w14:textId="77777777" w:rsidR="005D380C" w:rsidRPr="007F2B24" w:rsidRDefault="005D380C" w:rsidP="005D380C">
      <w:pPr>
        <w:numPr>
          <w:ilvl w:val="0"/>
          <w:numId w:val="33"/>
        </w:numPr>
        <w:spacing w:after="160"/>
        <w:jc w:val="left"/>
        <w:rPr>
          <w:rFonts w:cs="Times New Roman"/>
          <w:szCs w:val="26"/>
        </w:rPr>
      </w:pPr>
      <w:r w:rsidRPr="007F2B24">
        <w:rPr>
          <w:rFonts w:cs="Times New Roman"/>
          <w:b/>
          <w:bCs/>
          <w:szCs w:val="26"/>
        </w:rPr>
        <w:t>Environment Variables:</w:t>
      </w:r>
      <w:r w:rsidRPr="007F2B24">
        <w:rPr>
          <w:rFonts w:cs="Times New Roman"/>
          <w:szCs w:val="26"/>
        </w:rPr>
        <w:t xml:space="preserve"> Sử dụng biến môi trường để chuyển đổi giữa các môi trường khác nhau như development, staging, production.</w:t>
      </w:r>
    </w:p>
    <w:p w14:paraId="39413A2A" w14:textId="77777777" w:rsidR="005D380C" w:rsidRPr="007F2B24" w:rsidRDefault="005D380C" w:rsidP="005D380C">
      <w:pPr>
        <w:numPr>
          <w:ilvl w:val="0"/>
          <w:numId w:val="33"/>
        </w:numPr>
        <w:spacing w:after="160"/>
        <w:jc w:val="left"/>
        <w:rPr>
          <w:rFonts w:cs="Times New Roman"/>
          <w:szCs w:val="26"/>
        </w:rPr>
      </w:pPr>
      <w:r w:rsidRPr="007F2B24">
        <w:rPr>
          <w:rFonts w:cs="Times New Roman"/>
          <w:b/>
          <w:bCs/>
          <w:szCs w:val="26"/>
        </w:rPr>
        <w:lastRenderedPageBreak/>
        <w:t>Workspaces:</w:t>
      </w:r>
      <w:r w:rsidRPr="007F2B24">
        <w:rPr>
          <w:rFonts w:cs="Times New Roman"/>
          <w:szCs w:val="26"/>
        </w:rPr>
        <w:t xml:space="preserve"> Cộng tác trong nhóm để cùng làm việc trên cùng một API.</w:t>
      </w:r>
    </w:p>
    <w:p w14:paraId="16612B90" w14:textId="77777777" w:rsidR="005D380C" w:rsidRPr="00F74F39" w:rsidRDefault="005D380C" w:rsidP="005D380C">
      <w:pPr>
        <w:pStyle w:val="ListParagraph"/>
        <w:numPr>
          <w:ilvl w:val="0"/>
          <w:numId w:val="29"/>
        </w:numPr>
        <w:spacing w:after="160"/>
        <w:jc w:val="left"/>
        <w:rPr>
          <w:rFonts w:cs="Times New Roman"/>
          <w:b/>
          <w:bCs/>
          <w:szCs w:val="26"/>
        </w:rPr>
      </w:pPr>
      <w:r w:rsidRPr="00F74F39">
        <w:rPr>
          <w:rFonts w:cs="Times New Roman"/>
          <w:b/>
          <w:bCs/>
          <w:szCs w:val="26"/>
        </w:rPr>
        <w:t>Tích hợp và tự động hóa</w:t>
      </w:r>
    </w:p>
    <w:p w14:paraId="28D0F6AD" w14:textId="77777777" w:rsidR="005D380C" w:rsidRPr="007F2B24" w:rsidRDefault="005D380C" w:rsidP="005D380C">
      <w:pPr>
        <w:numPr>
          <w:ilvl w:val="0"/>
          <w:numId w:val="32"/>
        </w:numPr>
        <w:spacing w:after="160"/>
        <w:jc w:val="left"/>
        <w:rPr>
          <w:rFonts w:cs="Times New Roman"/>
          <w:szCs w:val="26"/>
        </w:rPr>
      </w:pPr>
      <w:r w:rsidRPr="007F2B24">
        <w:rPr>
          <w:rFonts w:cs="Times New Roman"/>
          <w:szCs w:val="26"/>
        </w:rPr>
        <w:t>Postman có thể tích hợp với các công cụ CI/CD như Jenkins, GitHub Actions để tự động kiểm thử API trong quy trình phát triển phần mềm.</w:t>
      </w:r>
    </w:p>
    <w:p w14:paraId="739409A2" w14:textId="77777777" w:rsidR="005D380C" w:rsidRPr="007F2B24" w:rsidRDefault="005D380C" w:rsidP="005D380C">
      <w:pPr>
        <w:numPr>
          <w:ilvl w:val="0"/>
          <w:numId w:val="32"/>
        </w:numPr>
        <w:spacing w:after="160"/>
        <w:jc w:val="left"/>
        <w:rPr>
          <w:rFonts w:cs="Times New Roman"/>
          <w:szCs w:val="26"/>
        </w:rPr>
      </w:pPr>
      <w:r w:rsidRPr="007F2B24">
        <w:rPr>
          <w:rFonts w:cs="Times New Roman"/>
          <w:szCs w:val="26"/>
        </w:rPr>
        <w:t>Tích hợp với API monitoring để theo dõi API liên tục.</w:t>
      </w:r>
    </w:p>
    <w:p w14:paraId="1142944D" w14:textId="77777777" w:rsidR="005D380C" w:rsidRPr="00F74F39" w:rsidRDefault="005D380C" w:rsidP="005D380C">
      <w:pPr>
        <w:pStyle w:val="ListParagraph"/>
        <w:numPr>
          <w:ilvl w:val="0"/>
          <w:numId w:val="29"/>
        </w:numPr>
        <w:spacing w:after="160"/>
        <w:jc w:val="left"/>
        <w:rPr>
          <w:rFonts w:cs="Times New Roman"/>
          <w:b/>
          <w:bCs/>
          <w:szCs w:val="26"/>
        </w:rPr>
      </w:pPr>
      <w:r w:rsidRPr="00F74F39">
        <w:rPr>
          <w:rFonts w:cs="Times New Roman"/>
          <w:b/>
          <w:bCs/>
          <w:szCs w:val="26"/>
        </w:rPr>
        <w:t>Mock API</w:t>
      </w:r>
    </w:p>
    <w:p w14:paraId="423FF89B" w14:textId="77777777" w:rsidR="005D380C" w:rsidRPr="007F2B24" w:rsidRDefault="005D380C" w:rsidP="005D380C">
      <w:pPr>
        <w:numPr>
          <w:ilvl w:val="0"/>
          <w:numId w:val="31"/>
        </w:numPr>
        <w:spacing w:after="160"/>
        <w:jc w:val="left"/>
        <w:rPr>
          <w:rFonts w:cs="Times New Roman"/>
          <w:szCs w:val="26"/>
        </w:rPr>
      </w:pPr>
      <w:r w:rsidRPr="007F2B24">
        <w:rPr>
          <w:rFonts w:cs="Times New Roman"/>
          <w:szCs w:val="26"/>
        </w:rPr>
        <w:t>Dùng để tạo các API giả lập (mock) khi backend chưa hoàn thành.</w:t>
      </w:r>
    </w:p>
    <w:p w14:paraId="2B3139B6" w14:textId="77777777" w:rsidR="005D380C" w:rsidRPr="007F2B24" w:rsidRDefault="005D380C" w:rsidP="005D380C">
      <w:pPr>
        <w:numPr>
          <w:ilvl w:val="0"/>
          <w:numId w:val="31"/>
        </w:numPr>
        <w:spacing w:after="160"/>
        <w:jc w:val="left"/>
        <w:rPr>
          <w:rFonts w:cs="Times New Roman"/>
          <w:szCs w:val="26"/>
        </w:rPr>
      </w:pPr>
      <w:r w:rsidRPr="007F2B24">
        <w:rPr>
          <w:rFonts w:cs="Times New Roman"/>
          <w:szCs w:val="26"/>
        </w:rPr>
        <w:t>Giúp nhóm phát triển frontend có dữ liệu mẫu để làm việc mà không phải chờ backend.</w:t>
      </w:r>
    </w:p>
    <w:p w14:paraId="1A7FC812" w14:textId="77777777" w:rsidR="005D380C" w:rsidRPr="00F74F39" w:rsidRDefault="005D380C" w:rsidP="005D380C">
      <w:pPr>
        <w:pStyle w:val="ListParagraph"/>
        <w:numPr>
          <w:ilvl w:val="0"/>
          <w:numId w:val="29"/>
        </w:numPr>
        <w:spacing w:after="160"/>
        <w:jc w:val="left"/>
        <w:rPr>
          <w:rFonts w:cs="Times New Roman"/>
          <w:b/>
          <w:bCs/>
          <w:szCs w:val="26"/>
        </w:rPr>
      </w:pPr>
      <w:r w:rsidRPr="00F74F39">
        <w:rPr>
          <w:rFonts w:cs="Times New Roman"/>
          <w:b/>
          <w:bCs/>
          <w:szCs w:val="26"/>
        </w:rPr>
        <w:t>Documentation</w:t>
      </w:r>
    </w:p>
    <w:p w14:paraId="332B22EC" w14:textId="77777777" w:rsidR="005D380C" w:rsidRPr="007F2B24" w:rsidRDefault="005D380C" w:rsidP="005D380C">
      <w:pPr>
        <w:numPr>
          <w:ilvl w:val="0"/>
          <w:numId w:val="30"/>
        </w:numPr>
        <w:spacing w:after="160"/>
        <w:jc w:val="left"/>
        <w:rPr>
          <w:rFonts w:cs="Times New Roman"/>
          <w:szCs w:val="26"/>
        </w:rPr>
      </w:pPr>
      <w:r w:rsidRPr="007F2B24">
        <w:rPr>
          <w:rFonts w:cs="Times New Roman"/>
          <w:szCs w:val="26"/>
        </w:rPr>
        <w:t>Postman tự động tạo tài liệu API từ các yêu cầu trong Collection.</w:t>
      </w:r>
    </w:p>
    <w:p w14:paraId="18E77D0C" w14:textId="77777777" w:rsidR="005D380C" w:rsidRPr="00F74F39" w:rsidRDefault="005D380C" w:rsidP="005D380C">
      <w:pPr>
        <w:numPr>
          <w:ilvl w:val="0"/>
          <w:numId w:val="30"/>
        </w:numPr>
        <w:spacing w:after="160"/>
        <w:jc w:val="left"/>
        <w:rPr>
          <w:rFonts w:cs="Times New Roman"/>
          <w:szCs w:val="26"/>
        </w:rPr>
      </w:pPr>
      <w:r w:rsidRPr="007F2B24">
        <w:rPr>
          <w:rFonts w:cs="Times New Roman"/>
          <w:szCs w:val="26"/>
        </w:rPr>
        <w:t>Có thể chia sẻ tài liệu với nhóm hoặc khách hàng.</w:t>
      </w:r>
    </w:p>
    <w:p w14:paraId="03B4E983" w14:textId="4668E0AA" w:rsidR="005D380C" w:rsidRPr="00F74F39" w:rsidRDefault="005D380C" w:rsidP="005D380C">
      <w:pPr>
        <w:pStyle w:val="Heading2"/>
        <w:rPr>
          <w:rFonts w:ascii="Times New Roman" w:hAnsi="Times New Roman" w:cs="Times New Roman"/>
          <w:lang w:val="vi-VN"/>
        </w:rPr>
      </w:pPr>
      <w:bookmarkStart w:id="201" w:name="_Toc183603414"/>
      <w:r w:rsidRPr="00F74F39">
        <w:rPr>
          <w:rFonts w:ascii="Times New Roman" w:hAnsi="Times New Roman" w:cs="Times New Roman"/>
          <w:lang w:val="vi-VN"/>
        </w:rPr>
        <w:t>Ưu điểm, nhược điểm</w:t>
      </w:r>
      <w:bookmarkEnd w:id="201"/>
    </w:p>
    <w:p w14:paraId="4E6F0A40" w14:textId="4668E0AA" w:rsidR="005D380C" w:rsidRPr="00F74F39" w:rsidRDefault="005D380C" w:rsidP="005D380C">
      <w:pPr>
        <w:pStyle w:val="Heading3"/>
        <w:rPr>
          <w:rFonts w:ascii="Times New Roman" w:hAnsi="Times New Roman" w:cs="Times New Roman"/>
          <w:sz w:val="26"/>
          <w:szCs w:val="26"/>
          <w:lang w:val="vi-VN"/>
        </w:rPr>
      </w:pPr>
      <w:bookmarkStart w:id="202" w:name="_Toc183603415"/>
      <w:r w:rsidRPr="00F74F39">
        <w:rPr>
          <w:rFonts w:ascii="Times New Roman" w:hAnsi="Times New Roman" w:cs="Times New Roman"/>
          <w:sz w:val="26"/>
          <w:szCs w:val="26"/>
          <w:lang w:val="vi-VN"/>
        </w:rPr>
        <w:t>Ưu điểm</w:t>
      </w:r>
      <w:bookmarkEnd w:id="202"/>
    </w:p>
    <w:p w14:paraId="14E913EB" w14:textId="77777777" w:rsidR="005D380C" w:rsidRPr="00F74F39" w:rsidRDefault="005D380C" w:rsidP="005D380C">
      <w:pPr>
        <w:pStyle w:val="ListParagraph"/>
        <w:numPr>
          <w:ilvl w:val="1"/>
          <w:numId w:val="30"/>
        </w:numPr>
        <w:spacing w:before="100" w:beforeAutospacing="1" w:after="100" w:afterAutospacing="1"/>
        <w:jc w:val="left"/>
        <w:rPr>
          <w:rFonts w:eastAsia="Times New Roman" w:cs="Times New Roman"/>
          <w:szCs w:val="26"/>
        </w:rPr>
      </w:pPr>
      <w:r w:rsidRPr="00F74F39">
        <w:rPr>
          <w:rFonts w:eastAsia="Times New Roman" w:cs="Times New Roman"/>
          <w:b/>
          <w:bCs/>
          <w:szCs w:val="26"/>
        </w:rPr>
        <w:t>Giao diện thân thiện và dễ sử dụng</w:t>
      </w:r>
    </w:p>
    <w:p w14:paraId="4CADC99B" w14:textId="77777777" w:rsidR="005D380C" w:rsidRPr="00F74F39" w:rsidRDefault="005D380C" w:rsidP="005D380C">
      <w:pPr>
        <w:pStyle w:val="ListParagraph"/>
        <w:numPr>
          <w:ilvl w:val="0"/>
          <w:numId w:val="27"/>
        </w:numPr>
        <w:spacing w:before="100" w:beforeAutospacing="1" w:after="100" w:afterAutospacing="1"/>
        <w:jc w:val="left"/>
        <w:rPr>
          <w:rFonts w:eastAsia="Times New Roman" w:cs="Times New Roman"/>
          <w:szCs w:val="26"/>
        </w:rPr>
      </w:pPr>
      <w:r w:rsidRPr="00F74F39">
        <w:rPr>
          <w:rFonts w:eastAsia="Times New Roman" w:cs="Times New Roman"/>
          <w:szCs w:val="26"/>
        </w:rPr>
        <w:t>Postman cung cấp giao diện trực quan, dễ thao tác ngay cả với người mới bắt đầu.</w:t>
      </w:r>
    </w:p>
    <w:p w14:paraId="421C11BB" w14:textId="77777777" w:rsidR="005D380C" w:rsidRPr="00F74F39" w:rsidRDefault="005D380C" w:rsidP="005D380C">
      <w:pPr>
        <w:pStyle w:val="ListParagraph"/>
        <w:numPr>
          <w:ilvl w:val="0"/>
          <w:numId w:val="27"/>
        </w:numPr>
        <w:spacing w:before="100" w:beforeAutospacing="1" w:after="100" w:afterAutospacing="1"/>
        <w:jc w:val="left"/>
        <w:rPr>
          <w:rFonts w:eastAsia="Times New Roman" w:cs="Times New Roman"/>
          <w:szCs w:val="26"/>
        </w:rPr>
      </w:pPr>
      <w:r w:rsidRPr="00F74F39">
        <w:rPr>
          <w:rFonts w:eastAsia="Times New Roman" w:cs="Times New Roman"/>
          <w:szCs w:val="26"/>
        </w:rPr>
        <w:t>Các thao tác kéo, thả và thêm thông tin API rất thuận tiện.</w:t>
      </w:r>
    </w:p>
    <w:p w14:paraId="49E10548" w14:textId="77777777" w:rsidR="005D380C" w:rsidRPr="00F74F39" w:rsidRDefault="005D380C" w:rsidP="005D380C">
      <w:pPr>
        <w:pStyle w:val="ListParagraph"/>
        <w:numPr>
          <w:ilvl w:val="1"/>
          <w:numId w:val="30"/>
        </w:numPr>
        <w:spacing w:before="100" w:beforeAutospacing="1" w:after="100" w:afterAutospacing="1"/>
        <w:jc w:val="left"/>
        <w:rPr>
          <w:rFonts w:eastAsia="Times New Roman" w:cs="Times New Roman"/>
          <w:szCs w:val="26"/>
        </w:rPr>
      </w:pPr>
      <w:r w:rsidRPr="00F74F39">
        <w:rPr>
          <w:rFonts w:eastAsia="Times New Roman" w:cs="Times New Roman"/>
          <w:b/>
          <w:bCs/>
          <w:szCs w:val="26"/>
        </w:rPr>
        <w:t>Hỗ trợ đa nền tảng</w:t>
      </w:r>
    </w:p>
    <w:p w14:paraId="58946688" w14:textId="77777777" w:rsidR="005D380C" w:rsidRPr="00F74F39" w:rsidRDefault="005D380C" w:rsidP="005D380C">
      <w:pPr>
        <w:pStyle w:val="ListParagraph"/>
        <w:numPr>
          <w:ilvl w:val="0"/>
          <w:numId w:val="27"/>
        </w:numPr>
        <w:spacing w:before="100" w:beforeAutospacing="1" w:after="100" w:afterAutospacing="1"/>
        <w:jc w:val="left"/>
        <w:rPr>
          <w:rFonts w:eastAsia="Times New Roman" w:cs="Times New Roman"/>
          <w:szCs w:val="26"/>
        </w:rPr>
      </w:pPr>
      <w:r w:rsidRPr="00F74F39">
        <w:rPr>
          <w:rFonts w:eastAsia="Times New Roman" w:cs="Times New Roman"/>
          <w:szCs w:val="26"/>
        </w:rPr>
        <w:t>Có thể chạy trên Windows, macOS, Linux và cả trình duyệt web.</w:t>
      </w:r>
    </w:p>
    <w:p w14:paraId="502E6545" w14:textId="77777777" w:rsidR="005D380C" w:rsidRPr="00F74F39" w:rsidRDefault="005D380C" w:rsidP="005D380C">
      <w:pPr>
        <w:pStyle w:val="ListParagraph"/>
        <w:numPr>
          <w:ilvl w:val="0"/>
          <w:numId w:val="27"/>
        </w:numPr>
        <w:spacing w:before="100" w:beforeAutospacing="1" w:after="100" w:afterAutospacing="1"/>
        <w:jc w:val="left"/>
        <w:rPr>
          <w:rFonts w:eastAsia="Times New Roman" w:cs="Times New Roman"/>
          <w:szCs w:val="26"/>
        </w:rPr>
      </w:pPr>
      <w:r w:rsidRPr="00F74F39">
        <w:rPr>
          <w:rFonts w:eastAsia="Times New Roman" w:cs="Times New Roman"/>
          <w:szCs w:val="26"/>
        </w:rPr>
        <w:t>Không yêu cầu cấu hình phức tạp.</w:t>
      </w:r>
    </w:p>
    <w:p w14:paraId="1EEFD731" w14:textId="77777777" w:rsidR="005D380C" w:rsidRPr="00F74F39" w:rsidRDefault="005D380C" w:rsidP="005D380C">
      <w:pPr>
        <w:pStyle w:val="ListParagraph"/>
        <w:numPr>
          <w:ilvl w:val="1"/>
          <w:numId w:val="30"/>
        </w:numPr>
        <w:spacing w:before="100" w:beforeAutospacing="1" w:after="100" w:afterAutospacing="1"/>
        <w:jc w:val="left"/>
        <w:rPr>
          <w:rFonts w:eastAsia="Times New Roman" w:cs="Times New Roman"/>
          <w:szCs w:val="26"/>
        </w:rPr>
      </w:pPr>
      <w:r w:rsidRPr="00F74F39">
        <w:rPr>
          <w:rFonts w:eastAsia="Times New Roman" w:cs="Times New Roman"/>
          <w:b/>
          <w:bCs/>
          <w:szCs w:val="26"/>
        </w:rPr>
        <w:t>Hỗ trợ đầy đủ các phương thức HTTP</w:t>
      </w:r>
    </w:p>
    <w:p w14:paraId="721F4572" w14:textId="77777777" w:rsidR="005D380C" w:rsidRPr="00F74F39" w:rsidRDefault="005D380C" w:rsidP="005D380C">
      <w:pPr>
        <w:pStyle w:val="ListParagraph"/>
        <w:numPr>
          <w:ilvl w:val="0"/>
          <w:numId w:val="27"/>
        </w:numPr>
        <w:spacing w:before="100" w:beforeAutospacing="1" w:after="100" w:afterAutospacing="1"/>
        <w:jc w:val="left"/>
        <w:rPr>
          <w:rFonts w:eastAsia="Times New Roman" w:cs="Times New Roman"/>
          <w:szCs w:val="26"/>
        </w:rPr>
      </w:pPr>
      <w:r w:rsidRPr="00F74F39">
        <w:rPr>
          <w:rFonts w:eastAsia="Times New Roman" w:cs="Times New Roman"/>
          <w:szCs w:val="26"/>
        </w:rPr>
        <w:t>Hỗ trợ GET, POST, PUT, DELETE, PATCH, OPTIONS, HEAD, v.v.</w:t>
      </w:r>
    </w:p>
    <w:p w14:paraId="34B80DAB" w14:textId="77777777" w:rsidR="005D380C" w:rsidRPr="00F74F39" w:rsidRDefault="005D380C" w:rsidP="005D380C">
      <w:pPr>
        <w:pStyle w:val="ListParagraph"/>
        <w:numPr>
          <w:ilvl w:val="0"/>
          <w:numId w:val="27"/>
        </w:numPr>
        <w:spacing w:before="100" w:beforeAutospacing="1" w:after="100" w:afterAutospacing="1"/>
        <w:jc w:val="left"/>
        <w:rPr>
          <w:rFonts w:eastAsia="Times New Roman" w:cs="Times New Roman"/>
          <w:szCs w:val="26"/>
        </w:rPr>
      </w:pPr>
      <w:r w:rsidRPr="00F74F39">
        <w:rPr>
          <w:rFonts w:eastAsia="Times New Roman" w:cs="Times New Roman"/>
          <w:szCs w:val="26"/>
        </w:rPr>
        <w:t>Dễ dàng thêm query params, headers, body, và các cấu hình khác.</w:t>
      </w:r>
    </w:p>
    <w:p w14:paraId="13F1184A" w14:textId="77777777" w:rsidR="005D380C" w:rsidRPr="00F74F39" w:rsidRDefault="005D380C" w:rsidP="005D380C">
      <w:pPr>
        <w:pStyle w:val="ListParagraph"/>
        <w:numPr>
          <w:ilvl w:val="1"/>
          <w:numId w:val="30"/>
        </w:numPr>
        <w:spacing w:before="100" w:beforeAutospacing="1" w:after="100" w:afterAutospacing="1"/>
        <w:jc w:val="left"/>
        <w:rPr>
          <w:rFonts w:eastAsia="Times New Roman" w:cs="Times New Roman"/>
          <w:szCs w:val="26"/>
        </w:rPr>
      </w:pPr>
      <w:r w:rsidRPr="00F74F39">
        <w:rPr>
          <w:rFonts w:eastAsia="Times New Roman" w:cs="Times New Roman"/>
          <w:b/>
          <w:bCs/>
          <w:szCs w:val="26"/>
        </w:rPr>
        <w:t>Chạy thử nghiệm API nhanh chóng</w:t>
      </w:r>
    </w:p>
    <w:p w14:paraId="233D8715" w14:textId="77777777" w:rsidR="005D380C" w:rsidRPr="00F74F39" w:rsidRDefault="005D380C" w:rsidP="005D380C">
      <w:pPr>
        <w:pStyle w:val="ListParagraph"/>
        <w:numPr>
          <w:ilvl w:val="0"/>
          <w:numId w:val="27"/>
        </w:numPr>
        <w:spacing w:before="100" w:beforeAutospacing="1" w:after="100" w:afterAutospacing="1"/>
        <w:jc w:val="left"/>
        <w:rPr>
          <w:rFonts w:eastAsia="Times New Roman" w:cs="Times New Roman"/>
          <w:szCs w:val="26"/>
        </w:rPr>
      </w:pPr>
      <w:r w:rsidRPr="00F74F39">
        <w:rPr>
          <w:rFonts w:eastAsia="Times New Roman" w:cs="Times New Roman"/>
          <w:szCs w:val="26"/>
        </w:rPr>
        <w:lastRenderedPageBreak/>
        <w:t>Dễ dàng gửi yêu cầu API và kiểm tra phản hồi chỉ trong vài giây.</w:t>
      </w:r>
    </w:p>
    <w:p w14:paraId="0A73ECF3" w14:textId="77777777" w:rsidR="005D380C" w:rsidRPr="00F74F39" w:rsidRDefault="005D380C" w:rsidP="005D380C">
      <w:pPr>
        <w:pStyle w:val="ListParagraph"/>
        <w:numPr>
          <w:ilvl w:val="1"/>
          <w:numId w:val="30"/>
        </w:numPr>
        <w:spacing w:before="100" w:beforeAutospacing="1" w:after="100" w:afterAutospacing="1"/>
        <w:jc w:val="left"/>
        <w:rPr>
          <w:rFonts w:eastAsia="Times New Roman" w:cs="Times New Roman"/>
          <w:szCs w:val="26"/>
        </w:rPr>
      </w:pPr>
      <w:r w:rsidRPr="00F74F39">
        <w:rPr>
          <w:rFonts w:eastAsia="Times New Roman" w:cs="Times New Roman"/>
          <w:b/>
          <w:bCs/>
          <w:szCs w:val="26"/>
        </w:rPr>
        <w:t>Kiểm thử API tự động</w:t>
      </w:r>
    </w:p>
    <w:p w14:paraId="1C55E239" w14:textId="77777777" w:rsidR="005D380C" w:rsidRPr="00F74F39" w:rsidRDefault="005D380C" w:rsidP="005D380C">
      <w:pPr>
        <w:pStyle w:val="ListParagraph"/>
        <w:numPr>
          <w:ilvl w:val="0"/>
          <w:numId w:val="42"/>
        </w:numPr>
        <w:spacing w:before="100" w:beforeAutospacing="1" w:after="100" w:afterAutospacing="1"/>
        <w:jc w:val="left"/>
        <w:rPr>
          <w:rFonts w:eastAsia="Times New Roman" w:cs="Times New Roman"/>
          <w:szCs w:val="26"/>
        </w:rPr>
      </w:pPr>
      <w:r w:rsidRPr="00F74F39">
        <w:rPr>
          <w:rFonts w:eastAsia="Times New Roman" w:cs="Times New Roman"/>
          <w:szCs w:val="26"/>
        </w:rPr>
        <w:t>Cho phép viết test scripts bằng JavaScript để tự động kiểm tra trạng thái phản hồi (status code), nội dung phản hồi (response body), headers, v.v.</w:t>
      </w:r>
    </w:p>
    <w:p w14:paraId="25D4642C" w14:textId="77777777" w:rsidR="005D380C" w:rsidRPr="00F74F39" w:rsidRDefault="005D380C" w:rsidP="005D380C">
      <w:pPr>
        <w:pStyle w:val="ListParagraph"/>
        <w:numPr>
          <w:ilvl w:val="1"/>
          <w:numId w:val="30"/>
        </w:numPr>
        <w:spacing w:before="100" w:beforeAutospacing="1" w:after="100" w:afterAutospacing="1"/>
        <w:jc w:val="left"/>
        <w:rPr>
          <w:rFonts w:eastAsia="Times New Roman" w:cs="Times New Roman"/>
          <w:szCs w:val="26"/>
        </w:rPr>
      </w:pPr>
      <w:r w:rsidRPr="00F74F39">
        <w:rPr>
          <w:rFonts w:eastAsia="Times New Roman" w:cs="Times New Roman"/>
          <w:b/>
          <w:bCs/>
          <w:szCs w:val="26"/>
        </w:rPr>
        <w:t>Quản lý môi trường linh hoạt</w:t>
      </w:r>
    </w:p>
    <w:p w14:paraId="6013C00D" w14:textId="77777777" w:rsidR="005D380C" w:rsidRPr="00F74F39" w:rsidRDefault="005D380C" w:rsidP="005D380C">
      <w:pPr>
        <w:pStyle w:val="ListParagraph"/>
        <w:numPr>
          <w:ilvl w:val="0"/>
          <w:numId w:val="41"/>
        </w:numPr>
        <w:spacing w:before="100" w:beforeAutospacing="1" w:after="100" w:afterAutospacing="1"/>
        <w:jc w:val="left"/>
        <w:rPr>
          <w:rFonts w:eastAsia="Times New Roman" w:cs="Times New Roman"/>
          <w:szCs w:val="26"/>
        </w:rPr>
      </w:pPr>
      <w:r w:rsidRPr="00F74F39">
        <w:rPr>
          <w:rFonts w:eastAsia="Times New Roman" w:cs="Times New Roman"/>
          <w:szCs w:val="26"/>
        </w:rPr>
        <w:t>Hỗ trợ biến môi trường (Environment Variables) để chuyển đổi giữa các môi trường như Development, Staging, Production.</w:t>
      </w:r>
    </w:p>
    <w:p w14:paraId="70BBAB48" w14:textId="77777777" w:rsidR="005D380C" w:rsidRPr="00F74F39" w:rsidRDefault="005D380C" w:rsidP="005D380C">
      <w:pPr>
        <w:pStyle w:val="ListParagraph"/>
        <w:numPr>
          <w:ilvl w:val="0"/>
          <w:numId w:val="41"/>
        </w:numPr>
        <w:spacing w:before="100" w:beforeAutospacing="1" w:after="100" w:afterAutospacing="1"/>
        <w:jc w:val="left"/>
        <w:rPr>
          <w:rFonts w:eastAsia="Times New Roman" w:cs="Times New Roman"/>
          <w:szCs w:val="26"/>
        </w:rPr>
      </w:pPr>
      <w:r w:rsidRPr="00F74F39">
        <w:rPr>
          <w:rFonts w:eastAsia="Times New Roman" w:cs="Times New Roman"/>
          <w:szCs w:val="26"/>
        </w:rPr>
        <w:t>Dễ dàng chia sẻ cấu hình giữa các thành viên trong nhóm.</w:t>
      </w:r>
    </w:p>
    <w:p w14:paraId="6AA6CCF5" w14:textId="77777777" w:rsidR="005D380C" w:rsidRPr="00F74F39" w:rsidRDefault="005D380C" w:rsidP="005D380C">
      <w:pPr>
        <w:pStyle w:val="ListParagraph"/>
        <w:numPr>
          <w:ilvl w:val="1"/>
          <w:numId w:val="30"/>
        </w:numPr>
        <w:spacing w:before="100" w:beforeAutospacing="1" w:after="100" w:afterAutospacing="1"/>
        <w:jc w:val="left"/>
        <w:rPr>
          <w:rFonts w:eastAsia="Times New Roman" w:cs="Times New Roman"/>
          <w:szCs w:val="26"/>
        </w:rPr>
      </w:pPr>
      <w:r w:rsidRPr="00F74F39">
        <w:rPr>
          <w:rFonts w:eastAsia="Times New Roman" w:cs="Times New Roman"/>
          <w:b/>
          <w:bCs/>
          <w:szCs w:val="26"/>
        </w:rPr>
        <w:t>Tính năng Mock API</w:t>
      </w:r>
    </w:p>
    <w:p w14:paraId="1C11D11C" w14:textId="77777777" w:rsidR="005D380C" w:rsidRPr="00F74F39" w:rsidRDefault="005D380C" w:rsidP="005D380C">
      <w:pPr>
        <w:pStyle w:val="ListParagraph"/>
        <w:numPr>
          <w:ilvl w:val="0"/>
          <w:numId w:val="40"/>
        </w:numPr>
        <w:spacing w:before="100" w:beforeAutospacing="1" w:after="100" w:afterAutospacing="1"/>
        <w:jc w:val="left"/>
        <w:rPr>
          <w:rFonts w:eastAsia="Times New Roman" w:cs="Times New Roman"/>
          <w:szCs w:val="26"/>
        </w:rPr>
      </w:pPr>
      <w:r w:rsidRPr="00F74F39">
        <w:rPr>
          <w:rFonts w:eastAsia="Times New Roman" w:cs="Times New Roman"/>
          <w:szCs w:val="26"/>
        </w:rPr>
        <w:t>Cho phép giả lập các API chưa hoàn thiện để phục vụ nhóm frontend.</w:t>
      </w:r>
    </w:p>
    <w:p w14:paraId="728FED8B" w14:textId="77777777" w:rsidR="005D380C" w:rsidRPr="00F74F39" w:rsidRDefault="005D380C" w:rsidP="005D380C">
      <w:pPr>
        <w:pStyle w:val="ListParagraph"/>
        <w:numPr>
          <w:ilvl w:val="1"/>
          <w:numId w:val="30"/>
        </w:numPr>
        <w:spacing w:before="100" w:beforeAutospacing="1" w:after="100" w:afterAutospacing="1"/>
        <w:jc w:val="left"/>
        <w:rPr>
          <w:rFonts w:eastAsia="Times New Roman" w:cs="Times New Roman"/>
          <w:szCs w:val="26"/>
        </w:rPr>
      </w:pPr>
      <w:r w:rsidRPr="00F74F39">
        <w:rPr>
          <w:rFonts w:eastAsia="Times New Roman" w:cs="Times New Roman"/>
          <w:b/>
          <w:bCs/>
          <w:szCs w:val="26"/>
        </w:rPr>
        <w:t>Hỗ trợ làm việc nhóm</w:t>
      </w:r>
    </w:p>
    <w:p w14:paraId="1698ED8D" w14:textId="77777777" w:rsidR="005D380C" w:rsidRPr="00F74F39" w:rsidRDefault="005D380C" w:rsidP="005D380C">
      <w:pPr>
        <w:pStyle w:val="ListParagraph"/>
        <w:numPr>
          <w:ilvl w:val="0"/>
          <w:numId w:val="39"/>
        </w:numPr>
        <w:spacing w:before="100" w:beforeAutospacing="1" w:after="100" w:afterAutospacing="1"/>
        <w:jc w:val="left"/>
        <w:rPr>
          <w:rFonts w:eastAsia="Times New Roman" w:cs="Times New Roman"/>
          <w:szCs w:val="26"/>
        </w:rPr>
      </w:pPr>
      <w:r w:rsidRPr="00F74F39">
        <w:rPr>
          <w:rFonts w:eastAsia="Times New Roman" w:cs="Times New Roman"/>
          <w:szCs w:val="26"/>
        </w:rPr>
        <w:t>Có thể chia sẻ collections, environment, và các thiết lập khác qua Postman Team.</w:t>
      </w:r>
    </w:p>
    <w:p w14:paraId="03DDFE09" w14:textId="77777777" w:rsidR="005D380C" w:rsidRPr="00F74F39" w:rsidRDefault="005D380C" w:rsidP="005D380C">
      <w:pPr>
        <w:pStyle w:val="ListParagraph"/>
        <w:numPr>
          <w:ilvl w:val="0"/>
          <w:numId w:val="39"/>
        </w:numPr>
        <w:spacing w:before="100" w:beforeAutospacing="1" w:after="100" w:afterAutospacing="1"/>
        <w:jc w:val="left"/>
        <w:rPr>
          <w:rFonts w:eastAsia="Times New Roman" w:cs="Times New Roman"/>
          <w:szCs w:val="26"/>
        </w:rPr>
      </w:pPr>
      <w:r w:rsidRPr="00F74F39">
        <w:rPr>
          <w:rFonts w:eastAsia="Times New Roman" w:cs="Times New Roman"/>
          <w:szCs w:val="26"/>
        </w:rPr>
        <w:t>Giúp đội phát triển và kiểm thử cộng tác hiệu quả hơn.</w:t>
      </w:r>
    </w:p>
    <w:p w14:paraId="76676181" w14:textId="77777777" w:rsidR="005D380C" w:rsidRPr="00F74F39" w:rsidRDefault="005D380C" w:rsidP="005D380C">
      <w:pPr>
        <w:pStyle w:val="ListParagraph"/>
        <w:numPr>
          <w:ilvl w:val="1"/>
          <w:numId w:val="31"/>
        </w:numPr>
        <w:spacing w:before="100" w:beforeAutospacing="1" w:after="100" w:afterAutospacing="1"/>
        <w:jc w:val="left"/>
        <w:rPr>
          <w:rFonts w:eastAsia="Times New Roman" w:cs="Times New Roman"/>
          <w:szCs w:val="26"/>
        </w:rPr>
      </w:pPr>
      <w:r w:rsidRPr="00F74F39">
        <w:rPr>
          <w:rFonts w:eastAsia="Times New Roman" w:cs="Times New Roman"/>
          <w:b/>
          <w:bCs/>
          <w:szCs w:val="26"/>
        </w:rPr>
        <w:t>Tài liệu tự động</w:t>
      </w:r>
    </w:p>
    <w:p w14:paraId="77148194" w14:textId="77777777" w:rsidR="005D380C" w:rsidRPr="00F74F39" w:rsidRDefault="005D380C" w:rsidP="005D380C">
      <w:pPr>
        <w:pStyle w:val="ListParagraph"/>
        <w:numPr>
          <w:ilvl w:val="0"/>
          <w:numId w:val="38"/>
        </w:numPr>
        <w:spacing w:before="100" w:beforeAutospacing="1" w:after="100" w:afterAutospacing="1"/>
        <w:jc w:val="left"/>
        <w:rPr>
          <w:rFonts w:eastAsia="Times New Roman" w:cs="Times New Roman"/>
          <w:szCs w:val="26"/>
        </w:rPr>
      </w:pPr>
      <w:r w:rsidRPr="00F74F39">
        <w:rPr>
          <w:rFonts w:eastAsia="Times New Roman" w:cs="Times New Roman"/>
          <w:szCs w:val="26"/>
        </w:rPr>
        <w:t>Tự động tạo tài liệu API dựa trên các yêu cầu trong collection.</w:t>
      </w:r>
    </w:p>
    <w:p w14:paraId="68BC045F" w14:textId="77777777" w:rsidR="005D380C" w:rsidRPr="00F74F39" w:rsidRDefault="005D380C" w:rsidP="005D380C">
      <w:pPr>
        <w:pStyle w:val="ListParagraph"/>
        <w:numPr>
          <w:ilvl w:val="0"/>
          <w:numId w:val="38"/>
        </w:numPr>
        <w:spacing w:before="100" w:beforeAutospacing="1" w:after="100" w:afterAutospacing="1"/>
        <w:jc w:val="left"/>
        <w:rPr>
          <w:rFonts w:eastAsia="Times New Roman" w:cs="Times New Roman"/>
          <w:szCs w:val="26"/>
        </w:rPr>
      </w:pPr>
      <w:r w:rsidRPr="00F74F39">
        <w:rPr>
          <w:rFonts w:eastAsia="Times New Roman" w:cs="Times New Roman"/>
          <w:szCs w:val="26"/>
        </w:rPr>
        <w:t>Có thể xuất và chia sẻ tài liệu dễ dàng.</w:t>
      </w:r>
    </w:p>
    <w:p w14:paraId="1000A939" w14:textId="77777777" w:rsidR="005D380C" w:rsidRPr="00F74F39" w:rsidRDefault="005D380C" w:rsidP="005D380C">
      <w:pPr>
        <w:pStyle w:val="ListParagraph"/>
        <w:numPr>
          <w:ilvl w:val="1"/>
          <w:numId w:val="31"/>
        </w:numPr>
        <w:spacing w:before="100" w:beforeAutospacing="1" w:after="100" w:afterAutospacing="1"/>
        <w:jc w:val="left"/>
        <w:rPr>
          <w:rFonts w:eastAsia="Times New Roman" w:cs="Times New Roman"/>
          <w:szCs w:val="26"/>
        </w:rPr>
      </w:pPr>
      <w:r w:rsidRPr="00F74F39">
        <w:rPr>
          <w:rFonts w:eastAsia="Times New Roman" w:cs="Times New Roman"/>
          <w:b/>
          <w:bCs/>
          <w:szCs w:val="26"/>
          <w:lang w:val="vi-VN"/>
        </w:rPr>
        <w:t>T</w:t>
      </w:r>
      <w:r w:rsidRPr="00F74F39">
        <w:rPr>
          <w:rFonts w:eastAsia="Times New Roman" w:cs="Times New Roman"/>
          <w:b/>
          <w:bCs/>
          <w:szCs w:val="26"/>
        </w:rPr>
        <w:t>ích hợp CI/CD</w:t>
      </w:r>
    </w:p>
    <w:p w14:paraId="0468BB17" w14:textId="77777777" w:rsidR="005D380C" w:rsidRPr="00F74F39" w:rsidRDefault="005D380C" w:rsidP="005D380C">
      <w:pPr>
        <w:pStyle w:val="ListParagraph"/>
        <w:numPr>
          <w:ilvl w:val="1"/>
          <w:numId w:val="37"/>
        </w:numPr>
        <w:spacing w:before="100" w:beforeAutospacing="1" w:after="100" w:afterAutospacing="1"/>
        <w:jc w:val="left"/>
        <w:rPr>
          <w:rFonts w:eastAsia="Times New Roman" w:cs="Times New Roman"/>
          <w:szCs w:val="26"/>
        </w:rPr>
      </w:pPr>
      <w:r w:rsidRPr="00F74F39">
        <w:rPr>
          <w:rFonts w:eastAsia="Times New Roman" w:cs="Times New Roman"/>
          <w:szCs w:val="26"/>
        </w:rPr>
        <w:t>Dễ dàng tích hợp vào các pipeline CI/CD (Jenkins, GitHub Actions, GitLab CI) để kiểm thử API tự động.</w:t>
      </w:r>
    </w:p>
    <w:p w14:paraId="40DE0A7E" w14:textId="77777777" w:rsidR="005D380C" w:rsidRPr="00F74F39" w:rsidRDefault="005D380C" w:rsidP="005D380C">
      <w:pPr>
        <w:pStyle w:val="ListParagraph"/>
        <w:numPr>
          <w:ilvl w:val="1"/>
          <w:numId w:val="31"/>
        </w:numPr>
        <w:spacing w:before="100" w:beforeAutospacing="1" w:after="100" w:afterAutospacing="1"/>
        <w:jc w:val="left"/>
        <w:rPr>
          <w:rFonts w:eastAsia="Times New Roman" w:cs="Times New Roman"/>
          <w:szCs w:val="26"/>
        </w:rPr>
      </w:pPr>
      <w:r w:rsidRPr="00F74F39">
        <w:rPr>
          <w:rFonts w:eastAsia="Times New Roman" w:cs="Times New Roman"/>
          <w:b/>
          <w:bCs/>
          <w:szCs w:val="26"/>
        </w:rPr>
        <w:t>Miễn phí với nhiều tính năng cơ bản</w:t>
      </w:r>
    </w:p>
    <w:p w14:paraId="214552E6" w14:textId="77777777" w:rsidR="005D380C" w:rsidRPr="00F74F39" w:rsidRDefault="005D380C" w:rsidP="005D380C">
      <w:pPr>
        <w:pStyle w:val="ListParagraph"/>
        <w:numPr>
          <w:ilvl w:val="0"/>
          <w:numId w:val="36"/>
        </w:numPr>
        <w:spacing w:before="100" w:beforeAutospacing="1" w:after="100" w:afterAutospacing="1"/>
        <w:jc w:val="left"/>
        <w:rPr>
          <w:rFonts w:eastAsia="Times New Roman" w:cs="Times New Roman"/>
          <w:szCs w:val="26"/>
        </w:rPr>
      </w:pPr>
      <w:r w:rsidRPr="00F74F39">
        <w:rPr>
          <w:rFonts w:eastAsia="Times New Roman" w:cs="Times New Roman"/>
          <w:szCs w:val="26"/>
        </w:rPr>
        <w:t>Hầu hết các tính năng đều miễn phí, phù hợp với cả cá nhân và nhóm nhỏ.</w:t>
      </w:r>
    </w:p>
    <w:p w14:paraId="7B8A1433" w14:textId="77777777" w:rsidR="005D380C" w:rsidRPr="00F74F39" w:rsidRDefault="005D380C" w:rsidP="005D380C">
      <w:pPr>
        <w:pStyle w:val="Heading3"/>
        <w:jc w:val="left"/>
        <w:rPr>
          <w:rFonts w:ascii="Times New Roman" w:hAnsi="Times New Roman" w:cs="Times New Roman"/>
          <w:sz w:val="26"/>
          <w:szCs w:val="26"/>
          <w:lang w:val="vi-VN"/>
        </w:rPr>
      </w:pPr>
      <w:bookmarkStart w:id="203" w:name="_Toc183603416"/>
      <w:r w:rsidRPr="00F74F39">
        <w:rPr>
          <w:rFonts w:ascii="Times New Roman" w:hAnsi="Times New Roman" w:cs="Times New Roman"/>
          <w:sz w:val="26"/>
          <w:szCs w:val="26"/>
          <w:lang w:val="vi-VN"/>
        </w:rPr>
        <w:t>Nhược điểm</w:t>
      </w:r>
      <w:bookmarkEnd w:id="203"/>
    </w:p>
    <w:p w14:paraId="7B35CFC6" w14:textId="77777777" w:rsidR="005D380C" w:rsidRPr="00F74F39" w:rsidRDefault="005D380C" w:rsidP="005D380C">
      <w:pPr>
        <w:pStyle w:val="ListParagraph"/>
        <w:numPr>
          <w:ilvl w:val="0"/>
          <w:numId w:val="43"/>
        </w:numPr>
        <w:spacing w:after="160"/>
        <w:jc w:val="left"/>
        <w:rPr>
          <w:rFonts w:cs="Times New Roman"/>
          <w:szCs w:val="26"/>
        </w:rPr>
      </w:pPr>
      <w:r w:rsidRPr="00F74F39">
        <w:rPr>
          <w:rFonts w:cs="Times New Roman"/>
          <w:b/>
          <w:bCs/>
          <w:szCs w:val="26"/>
        </w:rPr>
        <w:t>Hiệu suất khi xử lý bộ dữ liệu lớn</w:t>
      </w:r>
    </w:p>
    <w:p w14:paraId="5A70EAD2" w14:textId="77777777" w:rsidR="005D380C" w:rsidRPr="00F74F39" w:rsidRDefault="005D380C" w:rsidP="005D380C">
      <w:pPr>
        <w:pStyle w:val="ListParagraph"/>
        <w:numPr>
          <w:ilvl w:val="0"/>
          <w:numId w:val="53"/>
        </w:numPr>
        <w:spacing w:after="160"/>
        <w:jc w:val="left"/>
        <w:rPr>
          <w:rFonts w:cs="Times New Roman"/>
          <w:szCs w:val="26"/>
        </w:rPr>
      </w:pPr>
      <w:r w:rsidRPr="00F74F39">
        <w:rPr>
          <w:rFonts w:cs="Times New Roman"/>
          <w:szCs w:val="26"/>
        </w:rPr>
        <w:t>Khi xử lý lượng lớn dữ liệu hoặc số lượng API nhiều, Postman có thể chậm và gây treo ứng dụng.</w:t>
      </w:r>
    </w:p>
    <w:p w14:paraId="38ED58ED" w14:textId="77777777" w:rsidR="005D380C" w:rsidRPr="00F74F39" w:rsidRDefault="005D380C" w:rsidP="005D380C">
      <w:pPr>
        <w:pStyle w:val="ListParagraph"/>
        <w:numPr>
          <w:ilvl w:val="0"/>
          <w:numId w:val="43"/>
        </w:numPr>
        <w:spacing w:after="160"/>
        <w:jc w:val="left"/>
        <w:rPr>
          <w:rFonts w:cs="Times New Roman"/>
          <w:szCs w:val="26"/>
        </w:rPr>
      </w:pPr>
      <w:r w:rsidRPr="00F74F39">
        <w:rPr>
          <w:rFonts w:cs="Times New Roman"/>
          <w:b/>
          <w:bCs/>
          <w:szCs w:val="26"/>
        </w:rPr>
        <w:t>Tốn tài nguyên hệ thống</w:t>
      </w:r>
    </w:p>
    <w:p w14:paraId="04793F63" w14:textId="77777777" w:rsidR="005D380C" w:rsidRPr="00F74F39" w:rsidRDefault="005D380C" w:rsidP="005D380C">
      <w:pPr>
        <w:pStyle w:val="ListParagraph"/>
        <w:numPr>
          <w:ilvl w:val="0"/>
          <w:numId w:val="52"/>
        </w:numPr>
        <w:spacing w:after="160"/>
        <w:jc w:val="left"/>
        <w:rPr>
          <w:rFonts w:cs="Times New Roman"/>
          <w:szCs w:val="26"/>
        </w:rPr>
      </w:pPr>
      <w:r w:rsidRPr="00F74F39">
        <w:rPr>
          <w:rFonts w:cs="Times New Roman"/>
          <w:szCs w:val="26"/>
        </w:rPr>
        <w:t>Postman (đặc biệt phiên bản desktop) có xu hướng tiêu tốn nhiều RAM và CPU, đặc biệt khi chạy các bộ kiểm thử lớn.</w:t>
      </w:r>
    </w:p>
    <w:p w14:paraId="3A8170C9" w14:textId="77777777" w:rsidR="005D380C" w:rsidRPr="00F74F39" w:rsidRDefault="005D380C" w:rsidP="005D380C">
      <w:pPr>
        <w:pStyle w:val="ListParagraph"/>
        <w:numPr>
          <w:ilvl w:val="0"/>
          <w:numId w:val="43"/>
        </w:numPr>
        <w:spacing w:after="160"/>
        <w:jc w:val="left"/>
        <w:rPr>
          <w:rFonts w:cs="Times New Roman"/>
          <w:szCs w:val="26"/>
        </w:rPr>
      </w:pPr>
      <w:r w:rsidRPr="00F74F39">
        <w:rPr>
          <w:rFonts w:cs="Times New Roman"/>
          <w:b/>
          <w:bCs/>
          <w:szCs w:val="26"/>
        </w:rPr>
        <w:lastRenderedPageBreak/>
        <w:t>Hạn chế trong lập trình phức tạp</w:t>
      </w:r>
    </w:p>
    <w:p w14:paraId="12D0B53A" w14:textId="77777777" w:rsidR="005D380C" w:rsidRPr="00F74F39" w:rsidRDefault="005D380C" w:rsidP="005D380C">
      <w:pPr>
        <w:pStyle w:val="ListParagraph"/>
        <w:numPr>
          <w:ilvl w:val="0"/>
          <w:numId w:val="51"/>
        </w:numPr>
        <w:spacing w:after="160"/>
        <w:jc w:val="left"/>
        <w:rPr>
          <w:rFonts w:cs="Times New Roman"/>
          <w:szCs w:val="26"/>
        </w:rPr>
      </w:pPr>
      <w:r w:rsidRPr="00F74F39">
        <w:rPr>
          <w:rFonts w:cs="Times New Roman"/>
          <w:szCs w:val="26"/>
        </w:rPr>
        <w:t>Mặc dù hỗ trợ test scripts bằng JavaScript, nhưng không phù hợp để viết các kiểm thử phức tạp hoặc xử lý logic nâng cao.</w:t>
      </w:r>
    </w:p>
    <w:p w14:paraId="6BC51C41" w14:textId="77777777" w:rsidR="005D380C" w:rsidRPr="00F74F39" w:rsidRDefault="005D380C" w:rsidP="005D380C">
      <w:pPr>
        <w:pStyle w:val="ListParagraph"/>
        <w:numPr>
          <w:ilvl w:val="0"/>
          <w:numId w:val="50"/>
        </w:numPr>
        <w:spacing w:after="160"/>
        <w:jc w:val="left"/>
        <w:rPr>
          <w:rFonts w:cs="Times New Roman"/>
          <w:szCs w:val="26"/>
        </w:rPr>
      </w:pPr>
      <w:r w:rsidRPr="00F74F39">
        <w:rPr>
          <w:rFonts w:cs="Times New Roman"/>
          <w:szCs w:val="26"/>
        </w:rPr>
        <w:t>Cần các công cụ bổ sung như Newman hoặc tích hợp với các framework khác để khắc phục.</w:t>
      </w:r>
    </w:p>
    <w:p w14:paraId="03D9CD92" w14:textId="77777777" w:rsidR="005D380C" w:rsidRPr="00F74F39" w:rsidRDefault="005D380C" w:rsidP="005D380C">
      <w:pPr>
        <w:pStyle w:val="ListParagraph"/>
        <w:numPr>
          <w:ilvl w:val="0"/>
          <w:numId w:val="43"/>
        </w:numPr>
        <w:spacing w:after="160"/>
        <w:jc w:val="left"/>
        <w:rPr>
          <w:rFonts w:cs="Times New Roman"/>
          <w:szCs w:val="26"/>
        </w:rPr>
      </w:pPr>
      <w:r w:rsidRPr="00F74F39">
        <w:rPr>
          <w:rFonts w:cs="Times New Roman"/>
          <w:b/>
          <w:bCs/>
          <w:szCs w:val="26"/>
        </w:rPr>
        <w:t>Mock API giới hạn</w:t>
      </w:r>
    </w:p>
    <w:p w14:paraId="55B01981" w14:textId="77777777" w:rsidR="005D380C" w:rsidRPr="00F74F39" w:rsidRDefault="005D380C" w:rsidP="005D380C">
      <w:pPr>
        <w:pStyle w:val="ListParagraph"/>
        <w:numPr>
          <w:ilvl w:val="0"/>
          <w:numId w:val="49"/>
        </w:numPr>
        <w:spacing w:after="160"/>
        <w:jc w:val="left"/>
        <w:rPr>
          <w:rFonts w:cs="Times New Roman"/>
          <w:szCs w:val="26"/>
        </w:rPr>
      </w:pPr>
      <w:r w:rsidRPr="00F74F39">
        <w:rPr>
          <w:rFonts w:cs="Times New Roman"/>
          <w:szCs w:val="26"/>
        </w:rPr>
        <w:t>Tính năng Mock API có giới hạn (đặc biệt trong phiên bản miễn phí) và không hỗ trợ các cấu hình phức tạp.</w:t>
      </w:r>
    </w:p>
    <w:p w14:paraId="5FCF3DEE" w14:textId="77777777" w:rsidR="005D380C" w:rsidRPr="00F74F39" w:rsidRDefault="005D380C" w:rsidP="005D380C">
      <w:pPr>
        <w:pStyle w:val="ListParagraph"/>
        <w:numPr>
          <w:ilvl w:val="0"/>
          <w:numId w:val="43"/>
        </w:numPr>
        <w:spacing w:after="160"/>
        <w:jc w:val="left"/>
        <w:rPr>
          <w:rFonts w:cs="Times New Roman"/>
          <w:szCs w:val="26"/>
        </w:rPr>
      </w:pPr>
      <w:r w:rsidRPr="00F74F39">
        <w:rPr>
          <w:rFonts w:cs="Times New Roman"/>
          <w:b/>
          <w:bCs/>
          <w:szCs w:val="26"/>
        </w:rPr>
        <w:t>Hạn chế phiên bản miễn phí</w:t>
      </w:r>
    </w:p>
    <w:p w14:paraId="2C87CC06" w14:textId="77777777" w:rsidR="005D380C" w:rsidRPr="00F74F39" w:rsidRDefault="005D380C" w:rsidP="005D380C">
      <w:pPr>
        <w:pStyle w:val="ListParagraph"/>
        <w:numPr>
          <w:ilvl w:val="0"/>
          <w:numId w:val="48"/>
        </w:numPr>
        <w:spacing w:after="160"/>
        <w:jc w:val="left"/>
        <w:rPr>
          <w:rFonts w:cs="Times New Roman"/>
          <w:szCs w:val="26"/>
        </w:rPr>
      </w:pPr>
      <w:r w:rsidRPr="00F74F39">
        <w:rPr>
          <w:rFonts w:cs="Times New Roman"/>
          <w:szCs w:val="26"/>
        </w:rPr>
        <w:t>Một số tính năng nâng cao như phân tích hiệu năng API, cộng tác nhóm, và monitoring chỉ có trên phiên bản trả phí.</w:t>
      </w:r>
    </w:p>
    <w:p w14:paraId="70AABF9E" w14:textId="77777777" w:rsidR="005D380C" w:rsidRPr="00F74F39" w:rsidRDefault="005D380C" w:rsidP="005D380C">
      <w:pPr>
        <w:pStyle w:val="ListParagraph"/>
        <w:numPr>
          <w:ilvl w:val="0"/>
          <w:numId w:val="43"/>
        </w:numPr>
        <w:spacing w:after="160"/>
        <w:jc w:val="left"/>
        <w:rPr>
          <w:rFonts w:cs="Times New Roman"/>
          <w:szCs w:val="26"/>
        </w:rPr>
      </w:pPr>
      <w:r w:rsidRPr="00F74F39">
        <w:rPr>
          <w:rFonts w:cs="Times New Roman"/>
          <w:b/>
          <w:bCs/>
          <w:szCs w:val="26"/>
        </w:rPr>
        <w:t>Không hỗ trợ UI testing</w:t>
      </w:r>
    </w:p>
    <w:p w14:paraId="61860E80" w14:textId="77777777" w:rsidR="005D380C" w:rsidRPr="00F74F39" w:rsidRDefault="005D380C" w:rsidP="005D380C">
      <w:pPr>
        <w:pStyle w:val="ListParagraph"/>
        <w:numPr>
          <w:ilvl w:val="0"/>
          <w:numId w:val="47"/>
        </w:numPr>
        <w:spacing w:after="160"/>
        <w:jc w:val="left"/>
        <w:rPr>
          <w:rFonts w:cs="Times New Roman"/>
          <w:szCs w:val="26"/>
        </w:rPr>
      </w:pPr>
      <w:r w:rsidRPr="00F74F39">
        <w:rPr>
          <w:rFonts w:cs="Times New Roman"/>
          <w:szCs w:val="26"/>
        </w:rPr>
        <w:t>Postman chỉ tập trung vào API, không hỗ trợ kiểm thử giao diện người dùng (UI testing).</w:t>
      </w:r>
    </w:p>
    <w:p w14:paraId="6EE73950" w14:textId="77777777" w:rsidR="005D380C" w:rsidRPr="00F74F39" w:rsidRDefault="005D380C" w:rsidP="005D380C">
      <w:pPr>
        <w:pStyle w:val="ListParagraph"/>
        <w:numPr>
          <w:ilvl w:val="0"/>
          <w:numId w:val="43"/>
        </w:numPr>
        <w:spacing w:after="160"/>
        <w:jc w:val="left"/>
        <w:rPr>
          <w:rFonts w:cs="Times New Roman"/>
          <w:szCs w:val="26"/>
        </w:rPr>
      </w:pPr>
      <w:r w:rsidRPr="00F74F39">
        <w:rPr>
          <w:rFonts w:cs="Times New Roman"/>
          <w:b/>
          <w:bCs/>
          <w:szCs w:val="26"/>
        </w:rPr>
        <w:t>Công cụ không hoàn toàn mã nguồn mở</w:t>
      </w:r>
    </w:p>
    <w:p w14:paraId="378E92B9" w14:textId="77777777" w:rsidR="005D380C" w:rsidRPr="00F74F39" w:rsidRDefault="005D380C" w:rsidP="005D380C">
      <w:pPr>
        <w:pStyle w:val="ListParagraph"/>
        <w:numPr>
          <w:ilvl w:val="0"/>
          <w:numId w:val="46"/>
        </w:numPr>
        <w:spacing w:after="160"/>
        <w:jc w:val="left"/>
        <w:rPr>
          <w:rFonts w:cs="Times New Roman"/>
          <w:szCs w:val="26"/>
        </w:rPr>
      </w:pPr>
      <w:r w:rsidRPr="00F74F39">
        <w:rPr>
          <w:rFonts w:cs="Times New Roman"/>
          <w:szCs w:val="26"/>
        </w:rPr>
        <w:t>Postman không phải mã nguồn mở, vì vậy không thể tùy chỉnh hoàn toàn hoặc tích hợp sâu theo nhu cầ</w:t>
      </w:r>
      <w:r w:rsidRPr="00F74F39">
        <w:rPr>
          <w:rFonts w:cs="Times New Roman"/>
          <w:szCs w:val="26"/>
          <w:lang w:val="vi-VN"/>
        </w:rPr>
        <w:t xml:space="preserve"> </w:t>
      </w:r>
      <w:r w:rsidRPr="00F74F39">
        <w:rPr>
          <w:rFonts w:cs="Times New Roman"/>
          <w:szCs w:val="26"/>
        </w:rPr>
        <w:t>riêng.</w:t>
      </w:r>
    </w:p>
    <w:p w14:paraId="739F82F8" w14:textId="77777777" w:rsidR="005D380C" w:rsidRPr="00F74F39" w:rsidRDefault="005D380C" w:rsidP="005D380C">
      <w:pPr>
        <w:pStyle w:val="ListParagraph"/>
        <w:numPr>
          <w:ilvl w:val="0"/>
          <w:numId w:val="43"/>
        </w:numPr>
        <w:spacing w:after="160"/>
        <w:jc w:val="left"/>
        <w:rPr>
          <w:rFonts w:cs="Times New Roman"/>
          <w:szCs w:val="26"/>
        </w:rPr>
      </w:pPr>
      <w:r w:rsidRPr="00F74F39">
        <w:rPr>
          <w:rFonts w:cs="Times New Roman"/>
          <w:b/>
          <w:bCs/>
          <w:szCs w:val="26"/>
        </w:rPr>
        <w:t>Không hỗ trợ mạnh mẽ GraphQL (so với REST)</w:t>
      </w:r>
    </w:p>
    <w:p w14:paraId="49705409" w14:textId="77777777" w:rsidR="005D380C" w:rsidRPr="00F74F39" w:rsidRDefault="005D380C" w:rsidP="005D380C">
      <w:pPr>
        <w:pStyle w:val="ListParagraph"/>
        <w:numPr>
          <w:ilvl w:val="0"/>
          <w:numId w:val="45"/>
        </w:numPr>
        <w:spacing w:after="160"/>
        <w:jc w:val="left"/>
        <w:rPr>
          <w:rFonts w:cs="Times New Roman"/>
          <w:szCs w:val="26"/>
        </w:rPr>
      </w:pPr>
      <w:r w:rsidRPr="00F74F39">
        <w:rPr>
          <w:rFonts w:cs="Times New Roman"/>
          <w:szCs w:val="26"/>
        </w:rPr>
        <w:t>Mặc dù Postman hỗ trợ GraphQL, nhưng tính năng này vẫn còn hạn chế so với REST API.</w:t>
      </w:r>
    </w:p>
    <w:p w14:paraId="7554C57E" w14:textId="77777777" w:rsidR="005D380C" w:rsidRPr="00F74F39" w:rsidRDefault="005D380C" w:rsidP="005D380C">
      <w:pPr>
        <w:pStyle w:val="ListParagraph"/>
        <w:numPr>
          <w:ilvl w:val="0"/>
          <w:numId w:val="43"/>
        </w:numPr>
        <w:spacing w:after="160"/>
        <w:jc w:val="left"/>
        <w:rPr>
          <w:rFonts w:cs="Times New Roman"/>
          <w:szCs w:val="26"/>
        </w:rPr>
      </w:pPr>
      <w:r w:rsidRPr="00F74F39">
        <w:rPr>
          <w:rFonts w:cs="Times New Roman"/>
          <w:b/>
          <w:bCs/>
          <w:szCs w:val="26"/>
        </w:rPr>
        <w:t>Không mạnh về debugging logs</w:t>
      </w:r>
    </w:p>
    <w:p w14:paraId="50296603" w14:textId="77777777" w:rsidR="005D380C" w:rsidRPr="00F74F39" w:rsidRDefault="005D380C" w:rsidP="005D380C">
      <w:pPr>
        <w:pStyle w:val="ListParagraph"/>
        <w:numPr>
          <w:ilvl w:val="0"/>
          <w:numId w:val="44"/>
        </w:numPr>
        <w:spacing w:after="160"/>
        <w:jc w:val="left"/>
        <w:rPr>
          <w:rFonts w:cs="Times New Roman"/>
          <w:szCs w:val="26"/>
        </w:rPr>
      </w:pPr>
      <w:r w:rsidRPr="00F74F39">
        <w:rPr>
          <w:rFonts w:cs="Times New Roman"/>
          <w:szCs w:val="26"/>
        </w:rPr>
        <w:t>Khả năng phân tích logs hoặc gỡ lỗi API còn hạn chế, đôi khi khó theo dõi khi lỗi xảy ra trong các kịch bản phức tạp.</w:t>
      </w:r>
    </w:p>
    <w:p w14:paraId="5F3B6904" w14:textId="77777777" w:rsidR="005D380C" w:rsidRPr="00F74F39" w:rsidRDefault="005D380C" w:rsidP="005D380C">
      <w:pPr>
        <w:pStyle w:val="Heading2"/>
        <w:rPr>
          <w:rFonts w:ascii="Times New Roman" w:hAnsi="Times New Roman" w:cs="Times New Roman"/>
          <w:lang w:val="vi-VN"/>
        </w:rPr>
      </w:pPr>
      <w:bookmarkStart w:id="204" w:name="_Toc183603417"/>
      <w:r w:rsidRPr="00F74F39">
        <w:rPr>
          <w:rFonts w:ascii="Times New Roman" w:hAnsi="Times New Roman" w:cs="Times New Roman"/>
          <w:lang w:val="vi-VN"/>
        </w:rPr>
        <w:t>Cách sử dụng</w:t>
      </w:r>
      <w:bookmarkEnd w:id="204"/>
    </w:p>
    <w:p w14:paraId="053895D3" w14:textId="77777777" w:rsidR="005D380C" w:rsidRPr="00F74F39" w:rsidRDefault="005D380C" w:rsidP="005D380C">
      <w:pPr>
        <w:pStyle w:val="Heading3"/>
        <w:rPr>
          <w:rFonts w:ascii="Times New Roman" w:hAnsi="Times New Roman" w:cs="Times New Roman"/>
          <w:sz w:val="26"/>
          <w:szCs w:val="26"/>
          <w:lang w:val="vi-VN"/>
        </w:rPr>
      </w:pPr>
      <w:bookmarkStart w:id="205" w:name="_Toc183603418"/>
      <w:r w:rsidRPr="00F74F39">
        <w:rPr>
          <w:rFonts w:ascii="Times New Roman" w:hAnsi="Times New Roman" w:cs="Times New Roman"/>
          <w:sz w:val="26"/>
          <w:szCs w:val="26"/>
          <w:lang w:val="vi-VN"/>
        </w:rPr>
        <w:t>CRUD với Postman</w:t>
      </w:r>
      <w:bookmarkEnd w:id="205"/>
    </w:p>
    <w:p w14:paraId="66D86B2F" w14:textId="77777777" w:rsidR="005D380C" w:rsidRPr="00F74F39" w:rsidRDefault="005D380C" w:rsidP="005D380C">
      <w:pPr>
        <w:rPr>
          <w:rFonts w:cs="Times New Roman"/>
          <w:szCs w:val="26"/>
        </w:rPr>
      </w:pPr>
      <w:r w:rsidRPr="00F74F39">
        <w:rPr>
          <w:rFonts w:cs="Times New Roman"/>
          <w:szCs w:val="26"/>
        </w:rPr>
        <w:t>CRUD trong lập trình máy tính là bốn hoạt động cơ bản của lưu trữ liên tục.</w:t>
      </w:r>
    </w:p>
    <w:p w14:paraId="1794D85F" w14:textId="77777777" w:rsidR="005D380C" w:rsidRPr="00F74F39" w:rsidRDefault="005D380C" w:rsidP="005D380C">
      <w:pPr>
        <w:numPr>
          <w:ilvl w:val="0"/>
          <w:numId w:val="54"/>
        </w:numPr>
        <w:spacing w:after="160"/>
        <w:jc w:val="left"/>
        <w:rPr>
          <w:rFonts w:cs="Times New Roman"/>
          <w:szCs w:val="26"/>
        </w:rPr>
      </w:pPr>
      <w:r w:rsidRPr="00F74F39">
        <w:rPr>
          <w:rFonts w:cs="Times New Roman"/>
          <w:b/>
          <w:bCs/>
          <w:szCs w:val="26"/>
        </w:rPr>
        <w:t>C</w:t>
      </w:r>
      <w:r w:rsidRPr="00F74F39">
        <w:rPr>
          <w:rFonts w:cs="Times New Roman"/>
          <w:szCs w:val="26"/>
        </w:rPr>
        <w:t>reate: PUT, POST</w:t>
      </w:r>
    </w:p>
    <w:p w14:paraId="443D7660" w14:textId="77777777" w:rsidR="005D380C" w:rsidRPr="00F74F39" w:rsidRDefault="005D380C" w:rsidP="005D380C">
      <w:pPr>
        <w:numPr>
          <w:ilvl w:val="0"/>
          <w:numId w:val="54"/>
        </w:numPr>
        <w:spacing w:after="160"/>
        <w:jc w:val="left"/>
        <w:rPr>
          <w:rFonts w:cs="Times New Roman"/>
          <w:szCs w:val="26"/>
        </w:rPr>
      </w:pPr>
      <w:r w:rsidRPr="00F74F39">
        <w:rPr>
          <w:rFonts w:cs="Times New Roman"/>
          <w:b/>
          <w:bCs/>
          <w:szCs w:val="26"/>
        </w:rPr>
        <w:t>R</w:t>
      </w:r>
      <w:r w:rsidRPr="00F74F39">
        <w:rPr>
          <w:rFonts w:cs="Times New Roman"/>
          <w:szCs w:val="26"/>
        </w:rPr>
        <w:t>ead: GET</w:t>
      </w:r>
    </w:p>
    <w:p w14:paraId="04F30DC1" w14:textId="77777777" w:rsidR="005D380C" w:rsidRPr="00F74F39" w:rsidRDefault="005D380C" w:rsidP="005D380C">
      <w:pPr>
        <w:numPr>
          <w:ilvl w:val="0"/>
          <w:numId w:val="54"/>
        </w:numPr>
        <w:spacing w:after="160"/>
        <w:jc w:val="left"/>
        <w:rPr>
          <w:rFonts w:cs="Times New Roman"/>
          <w:szCs w:val="26"/>
        </w:rPr>
      </w:pPr>
      <w:r w:rsidRPr="00F74F39">
        <w:rPr>
          <w:rFonts w:cs="Times New Roman"/>
          <w:b/>
          <w:bCs/>
          <w:szCs w:val="26"/>
        </w:rPr>
        <w:lastRenderedPageBreak/>
        <w:t>U</w:t>
      </w:r>
      <w:r w:rsidRPr="00F74F39">
        <w:rPr>
          <w:rFonts w:cs="Times New Roman"/>
          <w:szCs w:val="26"/>
        </w:rPr>
        <w:t>pdate: PUT, POST, PATCH</w:t>
      </w:r>
    </w:p>
    <w:p w14:paraId="7B636686" w14:textId="77777777" w:rsidR="005D380C" w:rsidRPr="00F74F39" w:rsidRDefault="005D380C" w:rsidP="005D380C">
      <w:pPr>
        <w:numPr>
          <w:ilvl w:val="0"/>
          <w:numId w:val="54"/>
        </w:numPr>
        <w:spacing w:after="160"/>
        <w:jc w:val="left"/>
        <w:rPr>
          <w:rFonts w:cs="Times New Roman"/>
          <w:szCs w:val="26"/>
        </w:rPr>
      </w:pPr>
      <w:r w:rsidRPr="00F74F39">
        <w:rPr>
          <w:rFonts w:cs="Times New Roman"/>
          <w:szCs w:val="26"/>
          <w:lang w:val="vi-VN"/>
        </w:rPr>
        <w:t>PATCH: sửa 1 đối tượng, Post, sửa 1 loạt đối tượng</w:t>
      </w:r>
    </w:p>
    <w:p w14:paraId="2F611279" w14:textId="77777777" w:rsidR="005D380C" w:rsidRDefault="005D380C" w:rsidP="005D380C">
      <w:pPr>
        <w:numPr>
          <w:ilvl w:val="0"/>
          <w:numId w:val="54"/>
        </w:numPr>
        <w:spacing w:after="160"/>
        <w:jc w:val="left"/>
        <w:rPr>
          <w:rFonts w:cs="Times New Roman"/>
          <w:szCs w:val="26"/>
        </w:rPr>
      </w:pPr>
      <w:r w:rsidRPr="00F74F39">
        <w:rPr>
          <w:rFonts w:cs="Times New Roman"/>
          <w:b/>
          <w:bCs/>
          <w:szCs w:val="26"/>
        </w:rPr>
        <w:t>D</w:t>
      </w:r>
      <w:r w:rsidRPr="00F74F39">
        <w:rPr>
          <w:rFonts w:cs="Times New Roman"/>
          <w:szCs w:val="26"/>
        </w:rPr>
        <w:t>elete: DELETE</w:t>
      </w:r>
    </w:p>
    <w:p w14:paraId="2FC7308C" w14:textId="26C4E227" w:rsidR="005D380C" w:rsidRDefault="005D380C" w:rsidP="005D380C">
      <w:pPr>
        <w:rPr>
          <w:rFonts w:cs="Times New Roman"/>
          <w:szCs w:val="26"/>
        </w:rPr>
      </w:pPr>
      <w:r w:rsidRPr="005D380C">
        <w:rPr>
          <w:rFonts w:cs="Times New Roman"/>
          <w:szCs w:val="26"/>
          <w:lang w:val="vi-VN"/>
        </w:rPr>
        <w:t>Hiển thị dữ liệu</w:t>
      </w:r>
    </w:p>
    <w:p w14:paraId="459A2129" w14:textId="66C9FE9A" w:rsidR="005D380C" w:rsidRDefault="005D380C" w:rsidP="005D380C">
      <w:pPr>
        <w:spacing w:after="160"/>
        <w:jc w:val="left"/>
        <w:rPr>
          <w:rFonts w:cs="Times New Roman"/>
          <w:szCs w:val="26"/>
        </w:rPr>
      </w:pPr>
      <w:r w:rsidRPr="00F74F39">
        <w:rPr>
          <w:rFonts w:cs="Times New Roman"/>
          <w:noProof/>
          <w:szCs w:val="26"/>
        </w:rPr>
        <w:drawing>
          <wp:inline distT="0" distB="0" distL="0" distR="0" wp14:anchorId="6E393595" wp14:editId="3A213396">
            <wp:extent cx="3653504" cy="1928628"/>
            <wp:effectExtent l="0" t="0" r="4445" b="0"/>
            <wp:docPr id="21232885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288563" name="Picture 1" descr="A screenshot of a computer&#10;&#10;Description automatically generated"/>
                    <pic:cNvPicPr/>
                  </pic:nvPicPr>
                  <pic:blipFill>
                    <a:blip r:embed="rId63"/>
                    <a:stretch>
                      <a:fillRect/>
                    </a:stretch>
                  </pic:blipFill>
                  <pic:spPr>
                    <a:xfrm>
                      <a:off x="0" y="0"/>
                      <a:ext cx="3662087" cy="1933159"/>
                    </a:xfrm>
                    <a:prstGeom prst="rect">
                      <a:avLst/>
                    </a:prstGeom>
                  </pic:spPr>
                </pic:pic>
              </a:graphicData>
            </a:graphic>
          </wp:inline>
        </w:drawing>
      </w:r>
    </w:p>
    <w:p w14:paraId="15285D80" w14:textId="46065957" w:rsidR="0063216A" w:rsidRPr="0063216A" w:rsidRDefault="0063216A" w:rsidP="0063216A">
      <w:pPr>
        <w:pStyle w:val="Caption"/>
        <w:rPr>
          <w:rFonts w:cs="Times New Roman"/>
          <w:sz w:val="26"/>
          <w:szCs w:val="26"/>
        </w:rPr>
      </w:pPr>
      <w:r>
        <w:t xml:space="preserve">Hình </w:t>
      </w:r>
      <w:fldSimple w:instr=" SEQ Hình \* ARABIC ">
        <w:r>
          <w:rPr>
            <w:noProof/>
          </w:rPr>
          <w:t>1</w:t>
        </w:r>
      </w:fldSimple>
      <w:r>
        <w:rPr>
          <w:lang w:val="vi-VN"/>
        </w:rPr>
        <w:t>. Hiển thị dữ liệu với Postman</w:t>
      </w:r>
    </w:p>
    <w:p w14:paraId="639720AB" w14:textId="77777777" w:rsidR="005D380C" w:rsidRPr="00F74F39" w:rsidRDefault="005D380C" w:rsidP="005D380C">
      <w:pPr>
        <w:rPr>
          <w:rFonts w:cs="Times New Roman"/>
          <w:szCs w:val="26"/>
          <w:lang w:val="vi-VN"/>
        </w:rPr>
      </w:pPr>
      <w:r w:rsidRPr="00F74F39">
        <w:rPr>
          <w:rFonts w:cs="Times New Roman"/>
          <w:szCs w:val="26"/>
          <w:lang w:val="vi-VN"/>
        </w:rPr>
        <w:t xml:space="preserve">Thêm Dữ liệu: </w:t>
      </w:r>
    </w:p>
    <w:p w14:paraId="528F6EB6" w14:textId="7F52C78E" w:rsidR="005D380C" w:rsidRDefault="005D380C" w:rsidP="005D380C">
      <w:pPr>
        <w:spacing w:after="160"/>
        <w:jc w:val="left"/>
        <w:rPr>
          <w:rFonts w:cs="Times New Roman"/>
          <w:szCs w:val="26"/>
        </w:rPr>
      </w:pPr>
      <w:r w:rsidRPr="00F74F39">
        <w:rPr>
          <w:rFonts w:cs="Times New Roman"/>
          <w:noProof/>
          <w:szCs w:val="26"/>
          <w:lang w:val="vi-VN"/>
        </w:rPr>
        <w:drawing>
          <wp:inline distT="0" distB="0" distL="0" distR="0" wp14:anchorId="25BE8501" wp14:editId="30951939">
            <wp:extent cx="5403850" cy="2851455"/>
            <wp:effectExtent l="0" t="0" r="6350" b="6350"/>
            <wp:docPr id="11974523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452374" name="Picture 1" descr="A screenshot of a computer&#10;&#10;Description automatically generated"/>
                    <pic:cNvPicPr/>
                  </pic:nvPicPr>
                  <pic:blipFill>
                    <a:blip r:embed="rId64"/>
                    <a:stretch>
                      <a:fillRect/>
                    </a:stretch>
                  </pic:blipFill>
                  <pic:spPr>
                    <a:xfrm>
                      <a:off x="0" y="0"/>
                      <a:ext cx="5403850" cy="2851455"/>
                    </a:xfrm>
                    <a:prstGeom prst="rect">
                      <a:avLst/>
                    </a:prstGeom>
                  </pic:spPr>
                </pic:pic>
              </a:graphicData>
            </a:graphic>
          </wp:inline>
        </w:drawing>
      </w:r>
    </w:p>
    <w:p w14:paraId="4FFF0F60" w14:textId="77777777" w:rsidR="0063216A" w:rsidRPr="00F74F39" w:rsidRDefault="0063216A" w:rsidP="0063216A">
      <w:pPr>
        <w:pStyle w:val="Caption"/>
        <w:rPr>
          <w:rFonts w:cs="Times New Roman"/>
          <w:sz w:val="26"/>
          <w:szCs w:val="26"/>
          <w:lang w:val="vi-VN"/>
        </w:rPr>
      </w:pPr>
      <w:r>
        <w:t xml:space="preserve">Hình </w:t>
      </w:r>
      <w:fldSimple w:instr=" SEQ Hình \* ARABIC ">
        <w:r>
          <w:rPr>
            <w:noProof/>
          </w:rPr>
          <w:t>2</w:t>
        </w:r>
      </w:fldSimple>
      <w:r>
        <w:rPr>
          <w:lang w:val="vi-VN"/>
        </w:rPr>
        <w:t>. Thêm dữ liệu với PostMan</w:t>
      </w:r>
    </w:p>
    <w:p w14:paraId="6ACCDB1E" w14:textId="77777777" w:rsidR="0063216A" w:rsidRDefault="0063216A" w:rsidP="005D380C">
      <w:pPr>
        <w:spacing w:after="160"/>
        <w:jc w:val="left"/>
        <w:rPr>
          <w:rFonts w:cs="Times New Roman"/>
          <w:szCs w:val="26"/>
        </w:rPr>
      </w:pPr>
    </w:p>
    <w:p w14:paraId="084E1269" w14:textId="77777777" w:rsidR="005D380C" w:rsidRPr="00F74F39" w:rsidRDefault="005D380C" w:rsidP="005D380C">
      <w:pPr>
        <w:rPr>
          <w:rFonts w:cs="Times New Roman"/>
          <w:szCs w:val="26"/>
          <w:lang w:val="vi-VN"/>
        </w:rPr>
      </w:pPr>
      <w:r w:rsidRPr="00F74F39">
        <w:rPr>
          <w:rFonts w:cs="Times New Roman"/>
          <w:szCs w:val="26"/>
          <w:lang w:val="vi-VN"/>
        </w:rPr>
        <w:t xml:space="preserve">Sửa Dữ liệu : </w:t>
      </w:r>
    </w:p>
    <w:p w14:paraId="70304EDB" w14:textId="3A3FEC93" w:rsidR="005D380C" w:rsidRDefault="005D380C" w:rsidP="005D380C">
      <w:pPr>
        <w:spacing w:after="160"/>
        <w:jc w:val="left"/>
        <w:rPr>
          <w:rFonts w:cs="Times New Roman"/>
          <w:szCs w:val="26"/>
        </w:rPr>
      </w:pPr>
      <w:r w:rsidRPr="00F74F39">
        <w:rPr>
          <w:rFonts w:cs="Times New Roman"/>
          <w:noProof/>
          <w:szCs w:val="26"/>
          <w:lang w:val="vi-VN"/>
        </w:rPr>
        <w:lastRenderedPageBreak/>
        <w:drawing>
          <wp:inline distT="0" distB="0" distL="0" distR="0" wp14:anchorId="41639FB7" wp14:editId="0D99DAD2">
            <wp:extent cx="4715601" cy="2474683"/>
            <wp:effectExtent l="0" t="0" r="8890" b="1905"/>
            <wp:docPr id="19585697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569762" name="Picture 1" descr="A screenshot of a computer&#10;&#10;Description automatically generated"/>
                    <pic:cNvPicPr/>
                  </pic:nvPicPr>
                  <pic:blipFill>
                    <a:blip r:embed="rId65"/>
                    <a:stretch>
                      <a:fillRect/>
                    </a:stretch>
                  </pic:blipFill>
                  <pic:spPr>
                    <a:xfrm>
                      <a:off x="0" y="0"/>
                      <a:ext cx="4718911" cy="2476420"/>
                    </a:xfrm>
                    <a:prstGeom prst="rect">
                      <a:avLst/>
                    </a:prstGeom>
                  </pic:spPr>
                </pic:pic>
              </a:graphicData>
            </a:graphic>
          </wp:inline>
        </w:drawing>
      </w:r>
    </w:p>
    <w:p w14:paraId="686BC5A3" w14:textId="27405E12" w:rsidR="0063216A" w:rsidRPr="0063216A" w:rsidRDefault="0063216A" w:rsidP="0063216A">
      <w:pPr>
        <w:pStyle w:val="Caption"/>
        <w:rPr>
          <w:rFonts w:cs="Times New Roman"/>
          <w:sz w:val="26"/>
          <w:szCs w:val="26"/>
        </w:rPr>
      </w:pPr>
      <w:r>
        <w:t xml:space="preserve">Hình </w:t>
      </w:r>
      <w:fldSimple w:instr=" SEQ Hình \* ARABIC ">
        <w:r>
          <w:rPr>
            <w:noProof/>
          </w:rPr>
          <w:t>3</w:t>
        </w:r>
      </w:fldSimple>
      <w:r>
        <w:rPr>
          <w:lang w:val="vi-VN"/>
        </w:rPr>
        <w:t>. Sửa dữ liệu với Postman</w:t>
      </w:r>
    </w:p>
    <w:p w14:paraId="2EF7042C" w14:textId="77777777" w:rsidR="005D380C" w:rsidRDefault="005D380C" w:rsidP="005D380C">
      <w:pPr>
        <w:rPr>
          <w:rFonts w:cs="Times New Roman"/>
          <w:szCs w:val="26"/>
        </w:rPr>
      </w:pPr>
      <w:r w:rsidRPr="00F74F39">
        <w:rPr>
          <w:rFonts w:cs="Times New Roman"/>
          <w:szCs w:val="26"/>
          <w:lang w:val="vi-VN"/>
        </w:rPr>
        <w:t>Test dữ liệu:</w:t>
      </w:r>
    </w:p>
    <w:p w14:paraId="1CEF59DA" w14:textId="77777777" w:rsidR="0063216A" w:rsidRDefault="0063216A" w:rsidP="0063216A">
      <w:pPr>
        <w:rPr>
          <w:rFonts w:cs="Times New Roman"/>
          <w:szCs w:val="26"/>
        </w:rPr>
      </w:pPr>
      <w:r w:rsidRPr="00F74F39">
        <w:rPr>
          <w:rFonts w:cs="Times New Roman"/>
          <w:noProof/>
          <w:szCs w:val="26"/>
          <w:lang w:val="vi-VN"/>
        </w:rPr>
        <w:drawing>
          <wp:inline distT="0" distB="0" distL="0" distR="0" wp14:anchorId="099C6625" wp14:editId="500744D3">
            <wp:extent cx="5403850" cy="2827207"/>
            <wp:effectExtent l="0" t="0" r="6350" b="0"/>
            <wp:docPr id="18522633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263327" name="Picture 1" descr="A screenshot of a computer&#10;&#10;Description automatically generated"/>
                    <pic:cNvPicPr/>
                  </pic:nvPicPr>
                  <pic:blipFill>
                    <a:blip r:embed="rId66"/>
                    <a:stretch>
                      <a:fillRect/>
                    </a:stretch>
                  </pic:blipFill>
                  <pic:spPr>
                    <a:xfrm>
                      <a:off x="0" y="0"/>
                      <a:ext cx="5403850" cy="2827207"/>
                    </a:xfrm>
                    <a:prstGeom prst="rect">
                      <a:avLst/>
                    </a:prstGeom>
                  </pic:spPr>
                </pic:pic>
              </a:graphicData>
            </a:graphic>
          </wp:inline>
        </w:drawing>
      </w:r>
    </w:p>
    <w:p w14:paraId="0C0AFF43" w14:textId="41E83303" w:rsidR="0063216A" w:rsidRPr="0063216A" w:rsidRDefault="0063216A" w:rsidP="0063216A">
      <w:pPr>
        <w:pStyle w:val="Caption"/>
        <w:rPr>
          <w:rFonts w:cs="Times New Roman"/>
          <w:sz w:val="26"/>
          <w:szCs w:val="26"/>
        </w:rPr>
      </w:pPr>
      <w:r>
        <w:t xml:space="preserve">Hình </w:t>
      </w:r>
      <w:fldSimple w:instr=" SEQ Hình \* ARABIC ">
        <w:r>
          <w:rPr>
            <w:noProof/>
          </w:rPr>
          <w:t>4</w:t>
        </w:r>
      </w:fldSimple>
      <w:r>
        <w:rPr>
          <w:lang w:val="vi-VN"/>
        </w:rPr>
        <w:t xml:space="preserve">. </w:t>
      </w:r>
      <w:r w:rsidRPr="00500B33">
        <w:rPr>
          <w:lang w:val="vi-VN"/>
        </w:rPr>
        <w:t>Xác minh mã trạng thái 201</w:t>
      </w:r>
      <w:r>
        <w:rPr>
          <w:lang w:val="vi-VN"/>
        </w:rPr>
        <w:t xml:space="preserve"> với Postman</w:t>
      </w:r>
    </w:p>
    <w:p w14:paraId="5567E8BF" w14:textId="77777777" w:rsidR="005D380C" w:rsidRDefault="005D380C" w:rsidP="005D380C">
      <w:pPr>
        <w:rPr>
          <w:rFonts w:cs="Times New Roman"/>
          <w:szCs w:val="26"/>
        </w:rPr>
      </w:pPr>
      <w:r w:rsidRPr="00F74F39">
        <w:rPr>
          <w:rFonts w:cs="Times New Roman"/>
          <w:szCs w:val="26"/>
          <w:lang w:val="vi-VN"/>
        </w:rPr>
        <w:t>Trường hợp thử nghiệm: Xác minh mã trạng thái 201</w:t>
      </w:r>
    </w:p>
    <w:p w14:paraId="36301CF0" w14:textId="77777777" w:rsidR="0063216A" w:rsidRPr="0063216A" w:rsidRDefault="0063216A" w:rsidP="005D380C">
      <w:pPr>
        <w:rPr>
          <w:rFonts w:cs="Times New Roman"/>
          <w:szCs w:val="26"/>
        </w:rPr>
      </w:pPr>
    </w:p>
    <w:p w14:paraId="3CF54D62" w14:textId="19002A4F" w:rsidR="005D380C" w:rsidRDefault="005D380C" w:rsidP="005D380C">
      <w:pPr>
        <w:rPr>
          <w:rFonts w:cs="Times New Roman"/>
          <w:szCs w:val="26"/>
        </w:rPr>
      </w:pPr>
      <w:r w:rsidRPr="00F74F39">
        <w:rPr>
          <w:rFonts w:cs="Times New Roman"/>
          <w:szCs w:val="26"/>
          <w:lang w:val="vi-VN"/>
        </w:rPr>
        <w:lastRenderedPageBreak/>
        <w:t xml:space="preserve"> </w:t>
      </w:r>
      <w:r w:rsidRPr="00F74F39">
        <w:rPr>
          <w:rFonts w:cs="Times New Roman"/>
          <w:noProof/>
          <w:szCs w:val="26"/>
          <w:lang w:val="vi-VN"/>
        </w:rPr>
        <w:drawing>
          <wp:inline distT="0" distB="0" distL="0" distR="0" wp14:anchorId="3663DC6F" wp14:editId="5882C488">
            <wp:extent cx="4273616" cy="1606807"/>
            <wp:effectExtent l="0" t="0" r="0" b="0"/>
            <wp:docPr id="6568705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870507" name="Picture 1" descr="A screenshot of a computer&#10;&#10;Description automatically generated"/>
                    <pic:cNvPicPr/>
                  </pic:nvPicPr>
                  <pic:blipFill>
                    <a:blip r:embed="rId67"/>
                    <a:stretch>
                      <a:fillRect/>
                    </a:stretch>
                  </pic:blipFill>
                  <pic:spPr>
                    <a:xfrm>
                      <a:off x="0" y="0"/>
                      <a:ext cx="4327068" cy="1626904"/>
                    </a:xfrm>
                    <a:prstGeom prst="rect">
                      <a:avLst/>
                    </a:prstGeom>
                  </pic:spPr>
                </pic:pic>
              </a:graphicData>
            </a:graphic>
          </wp:inline>
        </w:drawing>
      </w:r>
    </w:p>
    <w:p w14:paraId="45E8EF71" w14:textId="6AF929E7" w:rsidR="0063216A" w:rsidRPr="00F74F39" w:rsidRDefault="0063216A" w:rsidP="0063216A">
      <w:pPr>
        <w:pStyle w:val="Caption"/>
        <w:rPr>
          <w:rFonts w:cs="Times New Roman"/>
          <w:sz w:val="26"/>
          <w:szCs w:val="26"/>
          <w:lang w:val="vi-VN"/>
        </w:rPr>
      </w:pPr>
      <w:r>
        <w:t xml:space="preserve">Hình </w:t>
      </w:r>
      <w:fldSimple w:instr=" SEQ Hình \* ARABIC ">
        <w:r>
          <w:rPr>
            <w:noProof/>
          </w:rPr>
          <w:t>5</w:t>
        </w:r>
      </w:fldSimple>
      <w:r>
        <w:rPr>
          <w:lang w:val="vi-VN"/>
        </w:rPr>
        <w:t xml:space="preserve">. </w:t>
      </w:r>
      <w:r w:rsidRPr="00A96B42">
        <w:rPr>
          <w:lang w:val="vi-VN"/>
        </w:rPr>
        <w:t>Xác minh mã trạng thái 200</w:t>
      </w:r>
      <w:r>
        <w:rPr>
          <w:lang w:val="vi-VN"/>
        </w:rPr>
        <w:t xml:space="preserve"> với Postman</w:t>
      </w:r>
    </w:p>
    <w:p w14:paraId="1AA3D81A" w14:textId="14368F28" w:rsidR="0063216A" w:rsidRPr="0063216A" w:rsidRDefault="0063216A" w:rsidP="0063216A">
      <w:pPr>
        <w:pStyle w:val="Caption"/>
        <w:rPr>
          <w:rFonts w:cs="Times New Roman"/>
          <w:sz w:val="26"/>
          <w:szCs w:val="26"/>
        </w:rPr>
      </w:pPr>
    </w:p>
    <w:p w14:paraId="48B7568E" w14:textId="77777777" w:rsidR="005D380C" w:rsidRPr="00F74F39" w:rsidRDefault="005D380C" w:rsidP="005D380C">
      <w:pPr>
        <w:rPr>
          <w:rFonts w:cs="Times New Roman"/>
          <w:szCs w:val="26"/>
          <w:lang w:val="vi-VN"/>
        </w:rPr>
      </w:pPr>
      <w:r w:rsidRPr="00F74F39">
        <w:rPr>
          <w:rFonts w:cs="Times New Roman"/>
          <w:szCs w:val="26"/>
          <w:lang w:val="vi-VN"/>
        </w:rPr>
        <w:t xml:space="preserve">Kiểm tra id 3 có đúng tên </w:t>
      </w:r>
    </w:p>
    <w:p w14:paraId="0E454D94" w14:textId="6640FD9D" w:rsidR="005D380C" w:rsidRDefault="005D380C" w:rsidP="005D380C">
      <w:pPr>
        <w:rPr>
          <w:rFonts w:cs="Times New Roman"/>
          <w:szCs w:val="26"/>
        </w:rPr>
      </w:pPr>
      <w:r w:rsidRPr="00F74F39">
        <w:rPr>
          <w:rFonts w:cs="Times New Roman"/>
          <w:szCs w:val="26"/>
          <w:lang w:val="vi-VN"/>
        </w:rPr>
        <w:t>Pass</w:t>
      </w:r>
    </w:p>
    <w:p w14:paraId="4E9CEB69" w14:textId="77777777" w:rsidR="0063216A" w:rsidRDefault="005D380C" w:rsidP="005D380C">
      <w:pPr>
        <w:rPr>
          <w:rFonts w:cs="Times New Roman"/>
          <w:szCs w:val="26"/>
        </w:rPr>
      </w:pPr>
      <w:r w:rsidRPr="00F74F39">
        <w:rPr>
          <w:rFonts w:cs="Times New Roman"/>
          <w:noProof/>
          <w:szCs w:val="26"/>
          <w:lang w:val="vi-VN"/>
        </w:rPr>
        <w:drawing>
          <wp:inline distT="0" distB="0" distL="0" distR="0" wp14:anchorId="5F65736A" wp14:editId="2CF478AB">
            <wp:extent cx="5403850" cy="3597948"/>
            <wp:effectExtent l="0" t="0" r="6350" b="2540"/>
            <wp:docPr id="20934947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494732" name="Picture 1" descr="A screenshot of a computer&#10;&#10;Description automatically generated"/>
                    <pic:cNvPicPr/>
                  </pic:nvPicPr>
                  <pic:blipFill>
                    <a:blip r:embed="rId68"/>
                    <a:stretch>
                      <a:fillRect/>
                    </a:stretch>
                  </pic:blipFill>
                  <pic:spPr>
                    <a:xfrm>
                      <a:off x="0" y="0"/>
                      <a:ext cx="5403850" cy="3597948"/>
                    </a:xfrm>
                    <a:prstGeom prst="rect">
                      <a:avLst/>
                    </a:prstGeom>
                  </pic:spPr>
                </pic:pic>
              </a:graphicData>
            </a:graphic>
          </wp:inline>
        </w:drawing>
      </w:r>
      <w:r w:rsidRPr="005D380C">
        <w:rPr>
          <w:rFonts w:cs="Times New Roman"/>
          <w:szCs w:val="26"/>
          <w:lang w:val="vi-VN"/>
        </w:rPr>
        <w:t xml:space="preserve"> </w:t>
      </w:r>
    </w:p>
    <w:p w14:paraId="3E3B7BB6" w14:textId="0B05DD32" w:rsidR="0063216A" w:rsidRPr="0063216A" w:rsidRDefault="0063216A" w:rsidP="005D380C">
      <w:pPr>
        <w:rPr>
          <w:rFonts w:cs="Times New Roman"/>
          <w:szCs w:val="26"/>
        </w:rPr>
      </w:pPr>
      <w:r>
        <w:t xml:space="preserve">Hình </w:t>
      </w:r>
      <w:fldSimple w:instr=" SEQ Hình \* ARABIC ">
        <w:r>
          <w:rPr>
            <w:noProof/>
          </w:rPr>
          <w:t>6</w:t>
        </w:r>
      </w:fldSimple>
      <w:r>
        <w:rPr>
          <w:lang w:val="vi-VN"/>
        </w:rPr>
        <w:t xml:space="preserve">. </w:t>
      </w:r>
      <w:r w:rsidRPr="00B15925">
        <w:rPr>
          <w:lang w:val="vi-VN"/>
        </w:rPr>
        <w:t xml:space="preserve">Kiểm tra id 3 có đúng tên </w:t>
      </w:r>
      <w:r>
        <w:rPr>
          <w:lang w:val="vi-VN"/>
        </w:rPr>
        <w:t>trong Postman</w:t>
      </w:r>
    </w:p>
    <w:p w14:paraId="51BC7844" w14:textId="62E38CC9" w:rsidR="005D380C" w:rsidRPr="00F74F39" w:rsidRDefault="005D380C" w:rsidP="005D380C">
      <w:pPr>
        <w:rPr>
          <w:rFonts w:cs="Times New Roman"/>
          <w:szCs w:val="26"/>
          <w:lang w:val="vi-VN"/>
        </w:rPr>
      </w:pPr>
      <w:r w:rsidRPr="00F74F39">
        <w:rPr>
          <w:rFonts w:cs="Times New Roman"/>
          <w:szCs w:val="26"/>
          <w:lang w:val="vi-VN"/>
        </w:rPr>
        <w:t>Kiểm tra thời gian phản hồi có nhỏ hơn 500ms</w:t>
      </w:r>
    </w:p>
    <w:p w14:paraId="3C0694A2" w14:textId="026F27BA" w:rsidR="005D380C" w:rsidRDefault="005D380C" w:rsidP="005D380C">
      <w:pPr>
        <w:rPr>
          <w:rFonts w:cs="Times New Roman"/>
          <w:szCs w:val="26"/>
        </w:rPr>
      </w:pPr>
      <w:r w:rsidRPr="00F74F39">
        <w:rPr>
          <w:rFonts w:cs="Times New Roman"/>
          <w:noProof/>
          <w:szCs w:val="26"/>
          <w:lang w:val="vi-VN"/>
        </w:rPr>
        <w:lastRenderedPageBreak/>
        <w:drawing>
          <wp:inline distT="0" distB="0" distL="0" distR="0" wp14:anchorId="7D53CA2E" wp14:editId="5C67BE1C">
            <wp:extent cx="4176395" cy="1707232"/>
            <wp:effectExtent l="0" t="0" r="0" b="7620"/>
            <wp:docPr id="19032745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274590" name="Picture 1" descr="A screenshot of a computer&#10;&#10;Description automatically generated"/>
                    <pic:cNvPicPr/>
                  </pic:nvPicPr>
                  <pic:blipFill>
                    <a:blip r:embed="rId69"/>
                    <a:stretch>
                      <a:fillRect/>
                    </a:stretch>
                  </pic:blipFill>
                  <pic:spPr>
                    <a:xfrm>
                      <a:off x="0" y="0"/>
                      <a:ext cx="4188499" cy="1712180"/>
                    </a:xfrm>
                    <a:prstGeom prst="rect">
                      <a:avLst/>
                    </a:prstGeom>
                  </pic:spPr>
                </pic:pic>
              </a:graphicData>
            </a:graphic>
          </wp:inline>
        </w:drawing>
      </w:r>
    </w:p>
    <w:p w14:paraId="5F6A8BEF" w14:textId="77777777" w:rsidR="0063216A" w:rsidRDefault="0063216A" w:rsidP="0063216A">
      <w:pPr>
        <w:pStyle w:val="Caption"/>
      </w:pPr>
      <w:bookmarkStart w:id="206" w:name="_Hlk183607557"/>
      <w:r>
        <w:t xml:space="preserve">Hình </w:t>
      </w:r>
      <w:fldSimple w:instr=" SEQ Hình \* ARABIC ">
        <w:r>
          <w:rPr>
            <w:noProof/>
          </w:rPr>
          <w:t>7</w:t>
        </w:r>
      </w:fldSimple>
      <w:r>
        <w:rPr>
          <w:lang w:val="vi-VN"/>
        </w:rPr>
        <w:t xml:space="preserve">. </w:t>
      </w:r>
      <w:r w:rsidRPr="005D76AE">
        <w:rPr>
          <w:lang w:val="vi-VN"/>
        </w:rPr>
        <w:t>Kiểm tra thời gian phản hồi có nhỏ hơn 500ms</w:t>
      </w:r>
      <w:r>
        <w:rPr>
          <w:lang w:val="vi-VN"/>
        </w:rPr>
        <w:t xml:space="preserve"> với Postman</w:t>
      </w:r>
    </w:p>
    <w:p w14:paraId="48A9ECC2" w14:textId="258FB874" w:rsidR="0063216A" w:rsidRPr="0063216A" w:rsidRDefault="0063216A" w:rsidP="0063216A">
      <w:pPr>
        <w:tabs>
          <w:tab w:val="left" w:pos="6014"/>
        </w:tabs>
        <w:rPr>
          <w:rFonts w:cs="Times New Roman"/>
          <w:szCs w:val="26"/>
        </w:rPr>
      </w:pPr>
      <w:r w:rsidRPr="00F74F39">
        <w:rPr>
          <w:rFonts w:cs="Times New Roman"/>
          <w:szCs w:val="26"/>
          <w:lang w:val="vi-VN"/>
        </w:rPr>
        <w:t xml:space="preserve">Ktra trường hợp thời gian phản hồi có </w:t>
      </w:r>
      <w:ins w:id="207" w:author="Microsoft Word" w:date="2024-10-30T14:43:00Z" w16du:dateUtc="2024-10-30T07:43:00Z">
        <w:r w:rsidRPr="00F74F39">
          <w:rPr>
            <w:rFonts w:cs="Times New Roman"/>
            <w:szCs w:val="26"/>
            <w:lang w:val="vi-VN"/>
          </w:rPr>
          <w:t>nhỏ hơn 100000ms</w:t>
        </w:r>
      </w:ins>
    </w:p>
    <w:p w14:paraId="35BA37A8" w14:textId="43F5EBFE" w:rsidR="0063216A" w:rsidRDefault="0063216A" w:rsidP="0063216A">
      <w:r w:rsidRPr="00F74F39">
        <w:rPr>
          <w:rFonts w:cs="Times New Roman"/>
          <w:noProof/>
          <w:szCs w:val="26"/>
          <w:lang w:val="vi-VN"/>
        </w:rPr>
        <w:drawing>
          <wp:inline distT="0" distB="0" distL="0" distR="0" wp14:anchorId="4C6B3F72" wp14:editId="3B008922">
            <wp:extent cx="5403850" cy="3517699"/>
            <wp:effectExtent l="0" t="0" r="6350" b="6985"/>
            <wp:docPr id="20627013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701336" name="Picture 1" descr="A screenshot of a computer&#10;&#10;Description automatically generated"/>
                    <pic:cNvPicPr/>
                  </pic:nvPicPr>
                  <pic:blipFill>
                    <a:blip r:embed="rId70"/>
                    <a:stretch>
                      <a:fillRect/>
                    </a:stretch>
                  </pic:blipFill>
                  <pic:spPr>
                    <a:xfrm>
                      <a:off x="0" y="0"/>
                      <a:ext cx="5403850" cy="3517699"/>
                    </a:xfrm>
                    <a:prstGeom prst="rect">
                      <a:avLst/>
                    </a:prstGeom>
                  </pic:spPr>
                </pic:pic>
              </a:graphicData>
            </a:graphic>
          </wp:inline>
        </w:drawing>
      </w:r>
    </w:p>
    <w:p w14:paraId="375BB08B" w14:textId="77777777" w:rsidR="0063216A" w:rsidRPr="00F74F39" w:rsidRDefault="0063216A" w:rsidP="0063216A">
      <w:pPr>
        <w:pStyle w:val="Caption"/>
        <w:rPr>
          <w:rFonts w:cs="Times New Roman"/>
          <w:sz w:val="26"/>
          <w:szCs w:val="26"/>
          <w:lang w:val="vi-VN"/>
        </w:rPr>
      </w:pPr>
      <w:bookmarkStart w:id="208" w:name="_Hlk183607542"/>
      <w:r>
        <w:t xml:space="preserve">Hình </w:t>
      </w:r>
      <w:fldSimple w:instr=" SEQ Hình \* ARABIC ">
        <w:r>
          <w:rPr>
            <w:noProof/>
          </w:rPr>
          <w:t>8</w:t>
        </w:r>
      </w:fldSimple>
      <w:r>
        <w:rPr>
          <w:lang w:val="vi-VN"/>
        </w:rPr>
        <w:t xml:space="preserve">. </w:t>
      </w:r>
      <w:r w:rsidRPr="00C22ACE">
        <w:rPr>
          <w:lang w:val="vi-VN"/>
        </w:rPr>
        <w:t>Ktra trường hợp thời gian phản hồi có nhỏ hơn 100000ms</w:t>
      </w:r>
      <w:r>
        <w:rPr>
          <w:lang w:val="vi-VN"/>
        </w:rPr>
        <w:t xml:space="preserve"> với Postman</w:t>
      </w:r>
    </w:p>
    <w:bookmarkEnd w:id="208"/>
    <w:p w14:paraId="77B4038D" w14:textId="77777777" w:rsidR="0063216A" w:rsidRPr="0063216A" w:rsidRDefault="0063216A" w:rsidP="0063216A"/>
    <w:bookmarkEnd w:id="206"/>
    <w:p w14:paraId="32D98FB3" w14:textId="77777777" w:rsidR="0063216A" w:rsidRDefault="0063216A" w:rsidP="005D380C">
      <w:pPr>
        <w:rPr>
          <w:rFonts w:cs="Times New Roman"/>
          <w:szCs w:val="26"/>
        </w:rPr>
      </w:pPr>
    </w:p>
    <w:p w14:paraId="1D162CEC" w14:textId="77777777" w:rsidR="005D380C" w:rsidRPr="00F74F39" w:rsidRDefault="005D380C" w:rsidP="005D380C">
      <w:pPr>
        <w:tabs>
          <w:tab w:val="left" w:pos="6014"/>
        </w:tabs>
        <w:rPr>
          <w:rFonts w:cs="Times New Roman"/>
          <w:szCs w:val="26"/>
          <w:lang w:val="vi-VN"/>
        </w:rPr>
      </w:pPr>
      <w:r w:rsidRPr="00F74F39">
        <w:rPr>
          <w:rFonts w:cs="Times New Roman"/>
          <w:szCs w:val="26"/>
        </w:rPr>
        <w:t>Kiểm tra xem trường email trong JSON phản hồi có khớp với định dạng email hay không.</w:t>
      </w:r>
    </w:p>
    <w:p w14:paraId="52D6FF8A" w14:textId="35E09C61" w:rsidR="005D380C" w:rsidRDefault="005D380C" w:rsidP="005D380C">
      <w:pPr>
        <w:rPr>
          <w:rFonts w:cs="Times New Roman"/>
          <w:szCs w:val="26"/>
        </w:rPr>
      </w:pPr>
      <w:r w:rsidRPr="00F74F39">
        <w:rPr>
          <w:rFonts w:cs="Times New Roman"/>
          <w:noProof/>
          <w:szCs w:val="26"/>
          <w:lang w:val="vi-VN"/>
        </w:rPr>
        <w:lastRenderedPageBreak/>
        <w:drawing>
          <wp:inline distT="0" distB="0" distL="0" distR="0" wp14:anchorId="04DBFB26" wp14:editId="3FB8E665">
            <wp:extent cx="5403005" cy="2922909"/>
            <wp:effectExtent l="0" t="0" r="7620" b="0"/>
            <wp:docPr id="9900173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017329" name="Picture 1" descr="A screenshot of a computer&#10;&#10;Description automatically generated"/>
                    <pic:cNvPicPr/>
                  </pic:nvPicPr>
                  <pic:blipFill>
                    <a:blip r:embed="rId71"/>
                    <a:stretch>
                      <a:fillRect/>
                    </a:stretch>
                  </pic:blipFill>
                  <pic:spPr>
                    <a:xfrm>
                      <a:off x="0" y="0"/>
                      <a:ext cx="5408731" cy="2926007"/>
                    </a:xfrm>
                    <a:prstGeom prst="rect">
                      <a:avLst/>
                    </a:prstGeom>
                  </pic:spPr>
                </pic:pic>
              </a:graphicData>
            </a:graphic>
          </wp:inline>
        </w:drawing>
      </w:r>
    </w:p>
    <w:p w14:paraId="25BA6549" w14:textId="77777777" w:rsidR="0063216A" w:rsidRPr="00F74F39" w:rsidRDefault="0063216A" w:rsidP="0063216A">
      <w:pPr>
        <w:pStyle w:val="Caption"/>
        <w:rPr>
          <w:rFonts w:cs="Times New Roman"/>
          <w:sz w:val="26"/>
          <w:szCs w:val="26"/>
          <w:lang w:val="vi-VN"/>
        </w:rPr>
      </w:pPr>
      <w:bookmarkStart w:id="209" w:name="_Hlk183607534"/>
      <w:r>
        <w:t xml:space="preserve">Hình </w:t>
      </w:r>
      <w:fldSimple w:instr=" SEQ Hình \* ARABIC ">
        <w:r>
          <w:rPr>
            <w:noProof/>
          </w:rPr>
          <w:t>9</w:t>
        </w:r>
      </w:fldSimple>
      <w:r>
        <w:rPr>
          <w:lang w:val="vi-VN"/>
        </w:rPr>
        <w:t>. Kiểm tra định dạng email với Postman</w:t>
      </w:r>
    </w:p>
    <w:bookmarkEnd w:id="209"/>
    <w:p w14:paraId="0B4E34BD" w14:textId="77777777" w:rsidR="0063216A" w:rsidRDefault="0063216A" w:rsidP="005D380C">
      <w:pPr>
        <w:rPr>
          <w:rFonts w:cs="Times New Roman"/>
          <w:szCs w:val="26"/>
        </w:rPr>
      </w:pPr>
    </w:p>
    <w:p w14:paraId="20FA99A0" w14:textId="77777777" w:rsidR="005D380C" w:rsidRPr="00F74F39" w:rsidRDefault="005D380C" w:rsidP="005D380C">
      <w:pPr>
        <w:tabs>
          <w:tab w:val="left" w:pos="6014"/>
        </w:tabs>
        <w:rPr>
          <w:rFonts w:cs="Times New Roman"/>
          <w:szCs w:val="26"/>
          <w:lang w:val="vi-VN"/>
        </w:rPr>
      </w:pPr>
      <w:r w:rsidRPr="00F74F39">
        <w:rPr>
          <w:rFonts w:cs="Times New Roman"/>
          <w:szCs w:val="26"/>
          <w:lang w:val="vi-VN"/>
        </w:rPr>
        <w:t xml:space="preserve">Ktra trường hợp </w:t>
      </w:r>
      <w:r w:rsidRPr="00F74F39">
        <w:rPr>
          <w:rFonts w:cs="Times New Roman"/>
          <w:szCs w:val="26"/>
        </w:rPr>
        <w:t>kiểm tra xem header Content-Type của phản hồi có đúng là "application/json" hay không</w:t>
      </w:r>
    </w:p>
    <w:p w14:paraId="5FB43FA5" w14:textId="4B963E5A" w:rsidR="005D380C" w:rsidRDefault="005D380C" w:rsidP="005D380C">
      <w:pPr>
        <w:rPr>
          <w:rFonts w:cs="Times New Roman"/>
          <w:szCs w:val="26"/>
        </w:rPr>
      </w:pPr>
      <w:r w:rsidRPr="00F74F39">
        <w:rPr>
          <w:rFonts w:cs="Times New Roman"/>
          <w:noProof/>
          <w:szCs w:val="26"/>
          <w:lang w:val="vi-VN"/>
        </w:rPr>
        <w:drawing>
          <wp:inline distT="0" distB="0" distL="0" distR="0" wp14:anchorId="5DE2E633" wp14:editId="2165758C">
            <wp:extent cx="5403003" cy="2167075"/>
            <wp:effectExtent l="0" t="0" r="7620" b="5080"/>
            <wp:docPr id="11620183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018376" name="Picture 1" descr="A screenshot of a computer&#10;&#10;Description automatically generated"/>
                    <pic:cNvPicPr/>
                  </pic:nvPicPr>
                  <pic:blipFill>
                    <a:blip r:embed="rId72"/>
                    <a:stretch>
                      <a:fillRect/>
                    </a:stretch>
                  </pic:blipFill>
                  <pic:spPr>
                    <a:xfrm>
                      <a:off x="0" y="0"/>
                      <a:ext cx="5409315" cy="2169607"/>
                    </a:xfrm>
                    <a:prstGeom prst="rect">
                      <a:avLst/>
                    </a:prstGeom>
                  </pic:spPr>
                </pic:pic>
              </a:graphicData>
            </a:graphic>
          </wp:inline>
        </w:drawing>
      </w:r>
    </w:p>
    <w:p w14:paraId="3296CDF2" w14:textId="77777777" w:rsidR="0063216A" w:rsidRDefault="0063216A" w:rsidP="0063216A">
      <w:pPr>
        <w:rPr>
          <w:rFonts w:cs="Times New Roman"/>
          <w:szCs w:val="26"/>
        </w:rPr>
      </w:pPr>
    </w:p>
    <w:p w14:paraId="307B6895" w14:textId="77777777" w:rsidR="0063216A" w:rsidRPr="00F74F39" w:rsidRDefault="0063216A" w:rsidP="0063216A">
      <w:pPr>
        <w:pStyle w:val="Caption"/>
        <w:rPr>
          <w:rFonts w:cs="Times New Roman"/>
          <w:sz w:val="26"/>
          <w:szCs w:val="26"/>
          <w:lang w:val="vi-VN"/>
        </w:rPr>
      </w:pPr>
      <w:bookmarkStart w:id="210" w:name="_Hlk183607529"/>
      <w:r>
        <w:t xml:space="preserve">Hình </w:t>
      </w:r>
      <w:fldSimple w:instr=" SEQ Hình \* ARABIC ">
        <w:r>
          <w:rPr>
            <w:noProof/>
          </w:rPr>
          <w:t>10</w:t>
        </w:r>
      </w:fldSimple>
      <w:r>
        <w:rPr>
          <w:lang w:val="vi-VN"/>
        </w:rPr>
        <w:t xml:space="preserve">. Kiểm tra </w:t>
      </w:r>
      <w:r w:rsidRPr="00A97ADE">
        <w:rPr>
          <w:lang w:val="vi-VN"/>
        </w:rPr>
        <w:t>"application/json"</w:t>
      </w:r>
      <w:r>
        <w:rPr>
          <w:lang w:val="vi-VN"/>
        </w:rPr>
        <w:t xml:space="preserve"> với Postman</w:t>
      </w:r>
    </w:p>
    <w:bookmarkEnd w:id="210"/>
    <w:p w14:paraId="0EE6270A" w14:textId="77777777" w:rsidR="0063216A" w:rsidRDefault="0063216A" w:rsidP="005D380C">
      <w:pPr>
        <w:rPr>
          <w:rFonts w:cs="Times New Roman"/>
          <w:szCs w:val="26"/>
        </w:rPr>
      </w:pPr>
    </w:p>
    <w:p w14:paraId="1DDED3F2" w14:textId="77777777" w:rsidR="005D380C" w:rsidRPr="00F74F39" w:rsidRDefault="005D380C" w:rsidP="005D380C">
      <w:pPr>
        <w:tabs>
          <w:tab w:val="left" w:pos="6014"/>
        </w:tabs>
        <w:rPr>
          <w:rFonts w:cs="Times New Roman"/>
          <w:szCs w:val="26"/>
          <w:lang w:val="vi-VN"/>
        </w:rPr>
      </w:pPr>
      <w:r w:rsidRPr="00F74F39">
        <w:rPr>
          <w:rFonts w:cs="Times New Roman"/>
          <w:szCs w:val="26"/>
          <w:lang w:val="vi-VN"/>
        </w:rPr>
        <w:t xml:space="preserve">Kiểm tra TH </w:t>
      </w:r>
      <w:r w:rsidRPr="00F74F39">
        <w:rPr>
          <w:rFonts w:cs="Times New Roman"/>
          <w:szCs w:val="26"/>
        </w:rPr>
        <w:t>Kiểm tra xem nội dung của phản hồi có chứa một chuỗi cụ thể hay không.</w:t>
      </w:r>
    </w:p>
    <w:p w14:paraId="418EC9C1" w14:textId="730A5C8B" w:rsidR="005D380C" w:rsidRDefault="005D380C" w:rsidP="005D380C">
      <w:pPr>
        <w:rPr>
          <w:rFonts w:cs="Times New Roman"/>
          <w:szCs w:val="26"/>
        </w:rPr>
      </w:pPr>
      <w:r w:rsidRPr="00F74F39">
        <w:rPr>
          <w:rFonts w:cs="Times New Roman"/>
          <w:noProof/>
          <w:szCs w:val="26"/>
          <w:lang w:val="vi-VN"/>
        </w:rPr>
        <w:lastRenderedPageBreak/>
        <w:drawing>
          <wp:inline distT="0" distB="0" distL="0" distR="0" wp14:anchorId="6F8D4005" wp14:editId="5A850DBF">
            <wp:extent cx="5403850" cy="3309858"/>
            <wp:effectExtent l="0" t="0" r="6350" b="5080"/>
            <wp:docPr id="19885966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596604" name="Picture 1" descr="A screenshot of a computer&#10;&#10;Description automatically generated"/>
                    <pic:cNvPicPr/>
                  </pic:nvPicPr>
                  <pic:blipFill>
                    <a:blip r:embed="rId73"/>
                    <a:stretch>
                      <a:fillRect/>
                    </a:stretch>
                  </pic:blipFill>
                  <pic:spPr>
                    <a:xfrm>
                      <a:off x="0" y="0"/>
                      <a:ext cx="5403850" cy="3309858"/>
                    </a:xfrm>
                    <a:prstGeom prst="rect">
                      <a:avLst/>
                    </a:prstGeom>
                  </pic:spPr>
                </pic:pic>
              </a:graphicData>
            </a:graphic>
          </wp:inline>
        </w:drawing>
      </w:r>
    </w:p>
    <w:p w14:paraId="2B3F8830" w14:textId="77777777" w:rsidR="005D380C" w:rsidRDefault="005D380C" w:rsidP="005D380C">
      <w:pPr>
        <w:pStyle w:val="Caption"/>
      </w:pPr>
      <w:r>
        <w:t xml:space="preserve">Hình </w:t>
      </w:r>
      <w:fldSimple w:instr=" SEQ Hình \* ARABIC ">
        <w:r>
          <w:rPr>
            <w:noProof/>
          </w:rPr>
          <w:t>11</w:t>
        </w:r>
      </w:fldSimple>
      <w:r>
        <w:rPr>
          <w:lang w:val="vi-VN"/>
        </w:rPr>
        <w:t xml:space="preserve">. </w:t>
      </w:r>
      <w:r w:rsidRPr="00301060">
        <w:rPr>
          <w:lang w:val="vi-VN"/>
        </w:rPr>
        <w:t xml:space="preserve">Kiểm tra xem nội dung của phản hồi có chứa một chuỗi cụ thể </w:t>
      </w:r>
      <w:r>
        <w:rPr>
          <w:lang w:val="vi-VN"/>
        </w:rPr>
        <w:t>( Postman)</w:t>
      </w:r>
    </w:p>
    <w:p w14:paraId="509ED8A8" w14:textId="77777777" w:rsidR="005D380C" w:rsidRPr="00F74F39" w:rsidRDefault="005D380C" w:rsidP="005D380C">
      <w:pPr>
        <w:tabs>
          <w:tab w:val="left" w:pos="6014"/>
        </w:tabs>
        <w:rPr>
          <w:rFonts w:cs="Times New Roman"/>
          <w:szCs w:val="26"/>
          <w:lang w:val="vi-VN"/>
        </w:rPr>
      </w:pPr>
      <w:r w:rsidRPr="00F74F39">
        <w:rPr>
          <w:rFonts w:cs="Times New Roman"/>
          <w:szCs w:val="26"/>
        </w:rPr>
        <w:t>Kiểm tra một giá trị cụ thể trong phản hồi JSON.</w:t>
      </w:r>
    </w:p>
    <w:p w14:paraId="49760B5D" w14:textId="224FCECA" w:rsidR="005D380C" w:rsidRDefault="005D380C" w:rsidP="005D380C">
      <w:r w:rsidRPr="00F74F39">
        <w:rPr>
          <w:rFonts w:cs="Times New Roman"/>
          <w:noProof/>
          <w:szCs w:val="26"/>
          <w:lang w:val="vi-VN"/>
        </w:rPr>
        <w:drawing>
          <wp:inline distT="0" distB="0" distL="0" distR="0" wp14:anchorId="6ABCEACE" wp14:editId="215E5BC4">
            <wp:extent cx="5403850" cy="3399345"/>
            <wp:effectExtent l="0" t="0" r="6350" b="0"/>
            <wp:docPr id="18028346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834618" name="Picture 1" descr="A screenshot of a computer&#10;&#10;Description automatically generated"/>
                    <pic:cNvPicPr/>
                  </pic:nvPicPr>
                  <pic:blipFill>
                    <a:blip r:embed="rId74"/>
                    <a:stretch>
                      <a:fillRect/>
                    </a:stretch>
                  </pic:blipFill>
                  <pic:spPr>
                    <a:xfrm>
                      <a:off x="0" y="0"/>
                      <a:ext cx="5403850" cy="3399345"/>
                    </a:xfrm>
                    <a:prstGeom prst="rect">
                      <a:avLst/>
                    </a:prstGeom>
                  </pic:spPr>
                </pic:pic>
              </a:graphicData>
            </a:graphic>
          </wp:inline>
        </w:drawing>
      </w:r>
    </w:p>
    <w:p w14:paraId="33DDAAE9" w14:textId="77777777" w:rsidR="005D380C" w:rsidRPr="00F74F39" w:rsidRDefault="005D380C" w:rsidP="005D380C">
      <w:pPr>
        <w:pStyle w:val="Caption"/>
        <w:rPr>
          <w:rFonts w:cs="Times New Roman"/>
          <w:sz w:val="26"/>
          <w:szCs w:val="26"/>
          <w:lang w:val="vi-VN"/>
        </w:rPr>
      </w:pPr>
      <w:r>
        <w:t xml:space="preserve">Hình </w:t>
      </w:r>
      <w:fldSimple w:instr=" SEQ Hình \* ARABIC ">
        <w:r>
          <w:rPr>
            <w:noProof/>
          </w:rPr>
          <w:t>12</w:t>
        </w:r>
      </w:fldSimple>
      <w:r>
        <w:rPr>
          <w:lang w:val="vi-VN"/>
        </w:rPr>
        <w:t xml:space="preserve">. </w:t>
      </w:r>
      <w:r w:rsidRPr="00CC527A">
        <w:rPr>
          <w:lang w:val="vi-VN"/>
        </w:rPr>
        <w:t>Kiểm tra một giá trị cụ thể trong phản hồi JSON</w:t>
      </w:r>
    </w:p>
    <w:p w14:paraId="312DBD24" w14:textId="77777777" w:rsidR="005D380C" w:rsidRPr="00F74F39" w:rsidRDefault="005D380C" w:rsidP="005D380C">
      <w:pPr>
        <w:tabs>
          <w:tab w:val="left" w:pos="6014"/>
        </w:tabs>
        <w:rPr>
          <w:rFonts w:cs="Times New Roman"/>
          <w:szCs w:val="26"/>
          <w:lang w:val="vi-VN"/>
        </w:rPr>
      </w:pPr>
      <w:r w:rsidRPr="00F74F39">
        <w:rPr>
          <w:rFonts w:cs="Times New Roman"/>
          <w:szCs w:val="26"/>
        </w:rPr>
        <w:t>Kiểm tra xem nội dung của phản hồi có chứa một chuỗi cụ thể hay không.</w:t>
      </w:r>
    </w:p>
    <w:p w14:paraId="0360CE79" w14:textId="2576A99F" w:rsidR="005D380C" w:rsidRPr="005D380C" w:rsidRDefault="005D380C" w:rsidP="005D380C">
      <w:r w:rsidRPr="00F74F39">
        <w:rPr>
          <w:rFonts w:cs="Times New Roman"/>
          <w:noProof/>
          <w:szCs w:val="26"/>
          <w:lang w:val="vi-VN"/>
        </w:rPr>
        <w:lastRenderedPageBreak/>
        <w:drawing>
          <wp:inline distT="0" distB="0" distL="0" distR="0" wp14:anchorId="54560C3B" wp14:editId="6A587470">
            <wp:extent cx="5403850" cy="3114142"/>
            <wp:effectExtent l="0" t="0" r="6350" b="0"/>
            <wp:docPr id="5480288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028878" name="Picture 1" descr="A screenshot of a computer&#10;&#10;Description automatically generated"/>
                    <pic:cNvPicPr/>
                  </pic:nvPicPr>
                  <pic:blipFill>
                    <a:blip r:embed="rId75"/>
                    <a:stretch>
                      <a:fillRect/>
                    </a:stretch>
                  </pic:blipFill>
                  <pic:spPr>
                    <a:xfrm>
                      <a:off x="0" y="0"/>
                      <a:ext cx="5403850" cy="3114142"/>
                    </a:xfrm>
                    <a:prstGeom prst="rect">
                      <a:avLst/>
                    </a:prstGeom>
                  </pic:spPr>
                </pic:pic>
              </a:graphicData>
            </a:graphic>
          </wp:inline>
        </w:drawing>
      </w:r>
    </w:p>
    <w:p w14:paraId="43743307" w14:textId="77777777" w:rsidR="005D380C" w:rsidRPr="00F74F39" w:rsidRDefault="005D380C" w:rsidP="005D380C">
      <w:pPr>
        <w:pStyle w:val="Caption"/>
        <w:rPr>
          <w:rFonts w:cs="Times New Roman"/>
          <w:sz w:val="26"/>
          <w:szCs w:val="26"/>
          <w:lang w:val="vi-VN"/>
        </w:rPr>
      </w:pPr>
      <w:r>
        <w:t xml:space="preserve">Hình </w:t>
      </w:r>
      <w:fldSimple w:instr=" SEQ Hình \* ARABIC ">
        <w:r>
          <w:rPr>
            <w:noProof/>
          </w:rPr>
          <w:t>13</w:t>
        </w:r>
      </w:fldSimple>
      <w:r>
        <w:rPr>
          <w:lang w:val="vi-VN"/>
        </w:rPr>
        <w:t xml:space="preserve">. </w:t>
      </w:r>
      <w:r w:rsidRPr="00ED4ADC">
        <w:rPr>
          <w:lang w:val="vi-VN"/>
        </w:rPr>
        <w:t xml:space="preserve">Kiểm tra xem nội dung của phản hồi có chứa một chuỗi cụ thể </w:t>
      </w:r>
      <w:r>
        <w:rPr>
          <w:lang w:val="vi-VN"/>
        </w:rPr>
        <w:t>( Postman)</w:t>
      </w:r>
    </w:p>
    <w:p w14:paraId="525F55E8" w14:textId="77777777" w:rsidR="005D380C" w:rsidRPr="00F74F39" w:rsidRDefault="005D380C" w:rsidP="005D380C">
      <w:pPr>
        <w:tabs>
          <w:tab w:val="left" w:pos="6014"/>
        </w:tabs>
        <w:rPr>
          <w:rFonts w:cs="Times New Roman"/>
          <w:szCs w:val="26"/>
          <w:lang w:val="vi-VN"/>
        </w:rPr>
      </w:pPr>
      <w:r w:rsidRPr="00F74F39">
        <w:rPr>
          <w:rFonts w:cs="Times New Roman"/>
          <w:szCs w:val="26"/>
        </w:rPr>
        <w:t>Kiểm tra xem mã trạng thái phản hồi có nằm trong khoảng từ 1</w:t>
      </w:r>
      <w:r w:rsidRPr="00F74F39">
        <w:rPr>
          <w:rFonts w:cs="Times New Roman"/>
          <w:szCs w:val="26"/>
          <w:lang w:val="vi-VN"/>
        </w:rPr>
        <w:t xml:space="preserve"> </w:t>
      </w:r>
      <w:r w:rsidRPr="00F74F39">
        <w:rPr>
          <w:rFonts w:cs="Times New Roman"/>
          <w:szCs w:val="26"/>
        </w:rPr>
        <w:t>đến 200 (thành công) khi gửi yêu cầu POST.</w:t>
      </w:r>
    </w:p>
    <w:p w14:paraId="78DF57FD" w14:textId="66F02225" w:rsidR="005D380C" w:rsidRPr="005D380C" w:rsidRDefault="0063216A" w:rsidP="005D380C">
      <w:pPr>
        <w:rPr>
          <w:rFonts w:cs="Times New Roman"/>
          <w:szCs w:val="26"/>
        </w:rPr>
      </w:pPr>
      <w:r w:rsidRPr="00F74F39">
        <w:rPr>
          <w:rFonts w:cs="Times New Roman"/>
          <w:noProof/>
          <w:szCs w:val="26"/>
          <w:lang w:val="vi-VN"/>
        </w:rPr>
        <w:drawing>
          <wp:inline distT="0" distB="0" distL="0" distR="0" wp14:anchorId="255ACF9E" wp14:editId="0AD10D6E">
            <wp:extent cx="5403850" cy="2372267"/>
            <wp:effectExtent l="0" t="0" r="6350" b="9525"/>
            <wp:docPr id="12852179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217909" name="Picture 1" descr="A screenshot of a computer&#10;&#10;Description automatically generated"/>
                    <pic:cNvPicPr/>
                  </pic:nvPicPr>
                  <pic:blipFill>
                    <a:blip r:embed="rId76"/>
                    <a:stretch>
                      <a:fillRect/>
                    </a:stretch>
                  </pic:blipFill>
                  <pic:spPr>
                    <a:xfrm>
                      <a:off x="0" y="0"/>
                      <a:ext cx="5403850" cy="2372267"/>
                    </a:xfrm>
                    <a:prstGeom prst="rect">
                      <a:avLst/>
                    </a:prstGeom>
                  </pic:spPr>
                </pic:pic>
              </a:graphicData>
            </a:graphic>
          </wp:inline>
        </w:drawing>
      </w:r>
    </w:p>
    <w:p w14:paraId="00CFBF94" w14:textId="7F5ACCB0" w:rsidR="005D380C" w:rsidRPr="00F74F39" w:rsidRDefault="0063216A" w:rsidP="005D380C">
      <w:pPr>
        <w:spacing w:after="160"/>
        <w:jc w:val="left"/>
        <w:rPr>
          <w:rFonts w:cs="Times New Roman"/>
          <w:szCs w:val="26"/>
        </w:rPr>
      </w:pPr>
      <w:r w:rsidRPr="00F74F39">
        <w:rPr>
          <w:rFonts w:cs="Times New Roman"/>
          <w:b/>
          <w:bCs/>
          <w:noProof/>
          <w:szCs w:val="26"/>
          <w:lang w:val="vi-VN"/>
        </w:rPr>
        <w:lastRenderedPageBreak/>
        <w:drawing>
          <wp:inline distT="0" distB="0" distL="0" distR="0" wp14:anchorId="596B7D6A" wp14:editId="2349484C">
            <wp:extent cx="5403850" cy="2372267"/>
            <wp:effectExtent l="0" t="0" r="6350" b="9525"/>
            <wp:docPr id="526726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72622" name="Picture 1" descr="A screenshot of a computer&#10;&#10;Description automatically generated"/>
                    <pic:cNvPicPr/>
                  </pic:nvPicPr>
                  <pic:blipFill>
                    <a:blip r:embed="rId76"/>
                    <a:stretch>
                      <a:fillRect/>
                    </a:stretch>
                  </pic:blipFill>
                  <pic:spPr>
                    <a:xfrm>
                      <a:off x="0" y="0"/>
                      <a:ext cx="5403850" cy="2372267"/>
                    </a:xfrm>
                    <a:prstGeom prst="rect">
                      <a:avLst/>
                    </a:prstGeom>
                  </pic:spPr>
                </pic:pic>
              </a:graphicData>
            </a:graphic>
          </wp:inline>
        </w:drawing>
      </w:r>
    </w:p>
    <w:p w14:paraId="082D85D2" w14:textId="5CFA1CC3" w:rsidR="005D380C" w:rsidRDefault="0063216A" w:rsidP="002F5CC0">
      <w:pPr>
        <w:rPr>
          <w:rFonts w:cs="Times New Roman"/>
        </w:rPr>
      </w:pPr>
      <w:r w:rsidRPr="00F74F39">
        <w:rPr>
          <w:rFonts w:cs="Times New Roman"/>
          <w:b/>
          <w:bCs/>
          <w:noProof/>
          <w:szCs w:val="26"/>
          <w:lang w:val="vi-VN"/>
        </w:rPr>
        <w:drawing>
          <wp:inline distT="0" distB="0" distL="0" distR="0" wp14:anchorId="022E5E61" wp14:editId="3A2BA496">
            <wp:extent cx="5403850" cy="2285667"/>
            <wp:effectExtent l="0" t="0" r="6350" b="635"/>
            <wp:docPr id="15635590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559096" name="Picture 1" descr="A screenshot of a computer&#10;&#10;Description automatically generated"/>
                    <pic:cNvPicPr/>
                  </pic:nvPicPr>
                  <pic:blipFill>
                    <a:blip r:embed="rId77"/>
                    <a:stretch>
                      <a:fillRect/>
                    </a:stretch>
                  </pic:blipFill>
                  <pic:spPr>
                    <a:xfrm>
                      <a:off x="0" y="0"/>
                      <a:ext cx="5403850" cy="2285667"/>
                    </a:xfrm>
                    <a:prstGeom prst="rect">
                      <a:avLst/>
                    </a:prstGeom>
                  </pic:spPr>
                </pic:pic>
              </a:graphicData>
            </a:graphic>
          </wp:inline>
        </w:drawing>
      </w:r>
    </w:p>
    <w:p w14:paraId="66C25EEB" w14:textId="77777777" w:rsidR="005D380C" w:rsidRDefault="005D380C" w:rsidP="002F5CC0">
      <w:pPr>
        <w:rPr>
          <w:rFonts w:cs="Times New Roman"/>
        </w:rPr>
      </w:pPr>
    </w:p>
    <w:p w14:paraId="5385747F" w14:textId="216C963D" w:rsidR="0084592B" w:rsidRDefault="0084592B" w:rsidP="002F5CC0">
      <w:pPr>
        <w:rPr>
          <w:rFonts w:cs="Times New Roman"/>
        </w:rPr>
      </w:pPr>
    </w:p>
    <w:p w14:paraId="2305F0BC" w14:textId="363B599F" w:rsidR="0003691C" w:rsidRPr="005C5642" w:rsidRDefault="0003691C" w:rsidP="0003691C">
      <w:pPr>
        <w:pStyle w:val="Heading1"/>
        <w:jc w:val="center"/>
        <w:rPr>
          <w:rFonts w:ascii="Times New Roman" w:hAnsi="Times New Roman" w:cs="Times New Roman"/>
          <w:b/>
          <w:sz w:val="36"/>
          <w:szCs w:val="36"/>
        </w:rPr>
      </w:pPr>
      <w:bookmarkStart w:id="211" w:name="_Toc168161596"/>
      <w:bookmarkStart w:id="212" w:name="_Toc168163926"/>
      <w:bookmarkStart w:id="213" w:name="_Toc168164103"/>
      <w:bookmarkStart w:id="214" w:name="_Toc183172213"/>
      <w:r w:rsidRPr="005C5642">
        <w:rPr>
          <w:rFonts w:ascii="Times New Roman" w:hAnsi="Times New Roman" w:cs="Times New Roman"/>
          <w:b/>
          <w:sz w:val="36"/>
          <w:szCs w:val="36"/>
        </w:rPr>
        <w:t>CHƯƠNG 3: PHẦN KẾT LUẬN</w:t>
      </w:r>
      <w:bookmarkEnd w:id="211"/>
      <w:bookmarkEnd w:id="212"/>
      <w:bookmarkEnd w:id="213"/>
      <w:bookmarkEnd w:id="214"/>
    </w:p>
    <w:p w14:paraId="35F11D1C" w14:textId="77777777" w:rsidR="0003691C" w:rsidRPr="005C5642" w:rsidRDefault="0003691C" w:rsidP="0003691C">
      <w:pPr>
        <w:pStyle w:val="Heading2"/>
        <w:rPr>
          <w:rFonts w:ascii="Times New Roman" w:hAnsi="Times New Roman" w:cs="Times New Roman"/>
          <w:b/>
        </w:rPr>
      </w:pPr>
      <w:bookmarkStart w:id="215" w:name="_Toc168161597"/>
      <w:bookmarkStart w:id="216" w:name="_Toc168163927"/>
      <w:bookmarkStart w:id="217" w:name="_Toc168164104"/>
      <w:bookmarkStart w:id="218" w:name="_Toc183172214"/>
      <w:r w:rsidRPr="005C5642">
        <w:rPr>
          <w:rFonts w:ascii="Times New Roman" w:hAnsi="Times New Roman" w:cs="Times New Roman"/>
          <w:b/>
        </w:rPr>
        <w:t>3.1 Kết luận</w:t>
      </w:r>
      <w:bookmarkEnd w:id="215"/>
      <w:bookmarkEnd w:id="216"/>
      <w:bookmarkEnd w:id="217"/>
      <w:bookmarkEnd w:id="218"/>
    </w:p>
    <w:p w14:paraId="7DF69994" w14:textId="0F149324" w:rsidR="0003691C" w:rsidRPr="005C5642" w:rsidRDefault="0003691C" w:rsidP="008F6EEE">
      <w:pPr>
        <w:pStyle w:val="ListParagraph"/>
        <w:numPr>
          <w:ilvl w:val="0"/>
          <w:numId w:val="11"/>
        </w:numPr>
        <w:rPr>
          <w:rFonts w:cs="Times New Roman"/>
          <w:iCs/>
          <w:szCs w:val="26"/>
        </w:rPr>
      </w:pPr>
      <w:r w:rsidRPr="005C5642">
        <w:rPr>
          <w:rFonts w:cs="Times New Roman"/>
          <w:iCs/>
          <w:szCs w:val="26"/>
        </w:rPr>
        <w:t>Cải thiện kĩ năng đọc hiểu test, vẽ Mindmap,…</w:t>
      </w:r>
    </w:p>
    <w:p w14:paraId="4B76FEA2" w14:textId="1A4D1F65" w:rsidR="0003691C" w:rsidRPr="005C5642" w:rsidRDefault="0003691C" w:rsidP="008F6EEE">
      <w:pPr>
        <w:pStyle w:val="ListParagraph"/>
        <w:numPr>
          <w:ilvl w:val="0"/>
          <w:numId w:val="11"/>
        </w:numPr>
        <w:rPr>
          <w:rFonts w:cs="Times New Roman"/>
          <w:iCs/>
          <w:szCs w:val="26"/>
        </w:rPr>
      </w:pPr>
      <w:r w:rsidRPr="005C5642">
        <w:rPr>
          <w:rFonts w:cs="Times New Roman"/>
          <w:iCs/>
          <w:szCs w:val="26"/>
        </w:rPr>
        <w:t>Hiểu biết thêm 1 số kiến thức về test tự động, test hiệu năng,…</w:t>
      </w:r>
    </w:p>
    <w:p w14:paraId="2F1378F9" w14:textId="25BC69FF" w:rsidR="0003691C" w:rsidRPr="005C5642" w:rsidRDefault="0003691C" w:rsidP="008F6EEE">
      <w:pPr>
        <w:pStyle w:val="ListParagraph"/>
        <w:numPr>
          <w:ilvl w:val="0"/>
          <w:numId w:val="11"/>
        </w:numPr>
        <w:rPr>
          <w:rFonts w:cs="Times New Roman"/>
          <w:b/>
          <w:szCs w:val="26"/>
        </w:rPr>
      </w:pPr>
      <w:r w:rsidRPr="005C5642">
        <w:rPr>
          <w:rFonts w:cs="Times New Roman"/>
          <w:iCs/>
          <w:szCs w:val="26"/>
        </w:rPr>
        <w:t>Nâng cao trình độ viết TestPlan, TestCase,</w:t>
      </w:r>
      <w:r w:rsidR="00032652">
        <w:rPr>
          <w:rFonts w:cs="Times New Roman"/>
          <w:iCs/>
          <w:szCs w:val="26"/>
        </w:rPr>
        <w:t xml:space="preserve"> Logbug</w:t>
      </w:r>
      <w:r w:rsidRPr="005C5642">
        <w:rPr>
          <w:rFonts w:cs="Times New Roman"/>
          <w:iCs/>
          <w:szCs w:val="26"/>
        </w:rPr>
        <w:t>…</w:t>
      </w:r>
    </w:p>
    <w:p w14:paraId="1914C66B" w14:textId="769FA8B1" w:rsidR="0003691C" w:rsidRPr="005C5642" w:rsidRDefault="0003691C" w:rsidP="008F6EEE">
      <w:pPr>
        <w:pStyle w:val="ListParagraph"/>
        <w:numPr>
          <w:ilvl w:val="0"/>
          <w:numId w:val="11"/>
        </w:numPr>
        <w:rPr>
          <w:rFonts w:cs="Times New Roman"/>
          <w:b/>
          <w:szCs w:val="26"/>
        </w:rPr>
      </w:pPr>
      <w:r w:rsidRPr="005C5642">
        <w:rPr>
          <w:rFonts w:cs="Times New Roman"/>
          <w:iCs/>
          <w:szCs w:val="26"/>
        </w:rPr>
        <w:t>Nâng cao khả</w:t>
      </w:r>
      <w:r w:rsidR="00032652">
        <w:rPr>
          <w:rFonts w:cs="Times New Roman"/>
          <w:iCs/>
          <w:szCs w:val="26"/>
        </w:rPr>
        <w:t xml:space="preserve"> năng</w:t>
      </w:r>
      <w:r w:rsidRPr="005C5642">
        <w:rPr>
          <w:rFonts w:cs="Times New Roman"/>
          <w:iCs/>
          <w:szCs w:val="26"/>
        </w:rPr>
        <w:t xml:space="preserve"> làm việc nhóm.</w:t>
      </w:r>
    </w:p>
    <w:p w14:paraId="4D0CC82B" w14:textId="0916EBC5" w:rsidR="0003691C" w:rsidRPr="005C5642" w:rsidRDefault="0003691C" w:rsidP="008F6EEE">
      <w:pPr>
        <w:pStyle w:val="ListParagraph"/>
        <w:numPr>
          <w:ilvl w:val="0"/>
          <w:numId w:val="11"/>
        </w:numPr>
        <w:rPr>
          <w:rFonts w:cs="Times New Roman"/>
          <w:b/>
          <w:szCs w:val="26"/>
        </w:rPr>
      </w:pPr>
      <w:r w:rsidRPr="005C5642">
        <w:rPr>
          <w:rFonts w:cs="Times New Roman"/>
          <w:iCs/>
          <w:szCs w:val="26"/>
        </w:rPr>
        <w:t>Học tập từ anh Lê Ngọc Thạch</w:t>
      </w:r>
      <w:r w:rsidR="00032652">
        <w:rPr>
          <w:rFonts w:cs="Times New Roman"/>
          <w:iCs/>
          <w:szCs w:val="26"/>
        </w:rPr>
        <w:t>, anh Minh Phúc</w:t>
      </w:r>
      <w:r w:rsidRPr="005C5642">
        <w:rPr>
          <w:rFonts w:cs="Times New Roman"/>
          <w:iCs/>
          <w:szCs w:val="26"/>
        </w:rPr>
        <w:t xml:space="preserve"> và giảng viên Phan Gia Phước về cách làm việc của 1 nhân viên ngành kiểm thử</w:t>
      </w:r>
    </w:p>
    <w:p w14:paraId="7E67F687" w14:textId="77777777" w:rsidR="0003691C" w:rsidRPr="005C5642" w:rsidRDefault="0003691C" w:rsidP="0003691C">
      <w:pPr>
        <w:pStyle w:val="Heading2"/>
        <w:rPr>
          <w:rFonts w:ascii="Times New Roman" w:hAnsi="Times New Roman" w:cs="Times New Roman"/>
          <w:b/>
        </w:rPr>
      </w:pPr>
      <w:bookmarkStart w:id="219" w:name="_Toc168161598"/>
      <w:bookmarkStart w:id="220" w:name="_Toc168163928"/>
      <w:bookmarkStart w:id="221" w:name="_Toc168164105"/>
      <w:bookmarkStart w:id="222" w:name="_Toc183172215"/>
      <w:r w:rsidRPr="005C5642">
        <w:rPr>
          <w:rFonts w:ascii="Times New Roman" w:hAnsi="Times New Roman" w:cs="Times New Roman"/>
          <w:b/>
        </w:rPr>
        <w:lastRenderedPageBreak/>
        <w:t>3.2 Hướng phát triển:</w:t>
      </w:r>
      <w:bookmarkEnd w:id="219"/>
      <w:bookmarkEnd w:id="220"/>
      <w:bookmarkEnd w:id="221"/>
      <w:bookmarkEnd w:id="222"/>
    </w:p>
    <w:p w14:paraId="7569A23C" w14:textId="77777777" w:rsidR="0003691C" w:rsidRPr="005C5642" w:rsidRDefault="0003691C" w:rsidP="0003691C">
      <w:pPr>
        <w:rPr>
          <w:rFonts w:cs="Times New Roman"/>
        </w:rPr>
      </w:pPr>
      <w:r w:rsidRPr="005C5642">
        <w:rPr>
          <w:rFonts w:cs="Times New Roman"/>
        </w:rPr>
        <w:t>Về định hướng phát triển trong tương lai, em sẽ nâng cao hơn về khả năng viết TestPlan, TestCase,… để có thể phát triển thành một Test Leader Pro sau này. Tương lai xu hướng kiểm thử tự động sẽ rất phát triển vì nó giúp tiết kiệm công sức khi phải test lại và test hồi quy, do đó em sẽ nghiên cứu thêm về các Tools kiểm thử tự động đang thịnh hành để giúp ích cho công việc kiểm thử sau này của em.</w:t>
      </w:r>
    </w:p>
    <w:p w14:paraId="7081C81D" w14:textId="77777777" w:rsidR="0003691C" w:rsidRPr="005C5642" w:rsidRDefault="0003691C" w:rsidP="0003691C">
      <w:pPr>
        <w:rPr>
          <w:rFonts w:cs="Times New Roman"/>
          <w:bCs/>
          <w:sz w:val="28"/>
        </w:rPr>
      </w:pPr>
    </w:p>
    <w:p w14:paraId="3DE6E52A" w14:textId="77777777" w:rsidR="0003691C" w:rsidRPr="005C5642" w:rsidRDefault="0003691C" w:rsidP="0003691C">
      <w:pPr>
        <w:rPr>
          <w:rFonts w:cs="Times New Roman"/>
          <w:szCs w:val="26"/>
        </w:rPr>
      </w:pPr>
    </w:p>
    <w:p w14:paraId="5DF253FF" w14:textId="77777777" w:rsidR="0003691C" w:rsidRPr="005C5642" w:rsidRDefault="0003691C" w:rsidP="0003691C">
      <w:pPr>
        <w:rPr>
          <w:rFonts w:cs="Times New Roman"/>
          <w:szCs w:val="26"/>
        </w:rPr>
      </w:pPr>
    </w:p>
    <w:p w14:paraId="348D5260" w14:textId="77777777" w:rsidR="0003691C" w:rsidRPr="005C5642" w:rsidRDefault="0003691C" w:rsidP="0003691C">
      <w:pPr>
        <w:rPr>
          <w:rFonts w:cs="Times New Roman"/>
          <w:szCs w:val="26"/>
        </w:rPr>
      </w:pPr>
    </w:p>
    <w:p w14:paraId="2C9E0691" w14:textId="77777777" w:rsidR="0003691C" w:rsidRPr="005C5642" w:rsidRDefault="0003691C" w:rsidP="0003691C">
      <w:pPr>
        <w:rPr>
          <w:rFonts w:cs="Times New Roman"/>
          <w:szCs w:val="26"/>
        </w:rPr>
      </w:pPr>
    </w:p>
    <w:p w14:paraId="456EAC69" w14:textId="77777777" w:rsidR="0003691C" w:rsidRPr="005C5642" w:rsidRDefault="0003691C" w:rsidP="0003691C">
      <w:pPr>
        <w:rPr>
          <w:rFonts w:cs="Times New Roman"/>
          <w:b/>
          <w:szCs w:val="26"/>
        </w:rPr>
      </w:pPr>
    </w:p>
    <w:p w14:paraId="41D919C7" w14:textId="77777777" w:rsidR="0003691C" w:rsidRPr="005C5642" w:rsidRDefault="0003691C" w:rsidP="0003691C">
      <w:pPr>
        <w:rPr>
          <w:rFonts w:cs="Times New Roman"/>
          <w:szCs w:val="26"/>
        </w:rPr>
      </w:pPr>
    </w:p>
    <w:p w14:paraId="7AB02A90" w14:textId="77777777" w:rsidR="0003691C" w:rsidRPr="005C5642" w:rsidRDefault="0003691C" w:rsidP="00645B2D">
      <w:pPr>
        <w:rPr>
          <w:rFonts w:cs="Times New Roman"/>
        </w:rPr>
      </w:pPr>
    </w:p>
    <w:sectPr w:rsidR="0003691C" w:rsidRPr="005C5642" w:rsidSect="002E1960">
      <w:pgSz w:w="11906" w:h="16838" w:code="9"/>
      <w:pgMar w:top="1701" w:right="1411" w:bottom="1701" w:left="1985"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4C273C1" w14:textId="77777777" w:rsidR="00E628C0" w:rsidRDefault="00E628C0" w:rsidP="0009170E">
      <w:pPr>
        <w:spacing w:line="240" w:lineRule="auto"/>
      </w:pPr>
      <w:r>
        <w:separator/>
      </w:r>
    </w:p>
  </w:endnote>
  <w:endnote w:type="continuationSeparator" w:id="0">
    <w:p w14:paraId="16547120" w14:textId="77777777" w:rsidR="00E628C0" w:rsidRDefault="00E628C0" w:rsidP="0009170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46012858"/>
      <w:docPartObj>
        <w:docPartGallery w:val="Page Numbers (Bottom of Page)"/>
        <w:docPartUnique/>
      </w:docPartObj>
    </w:sdtPr>
    <w:sdtEndPr>
      <w:rPr>
        <w:noProof/>
      </w:rPr>
    </w:sdtEndPr>
    <w:sdtContent>
      <w:p w14:paraId="08F705DD" w14:textId="0A7B0C59" w:rsidR="00FE3520" w:rsidRDefault="00FE3520">
        <w:pPr>
          <w:pStyle w:val="Footer"/>
          <w:jc w:val="center"/>
        </w:pPr>
        <w:r>
          <w:fldChar w:fldCharType="begin"/>
        </w:r>
        <w:r>
          <w:instrText xml:space="preserve"> PAGE   \* MERGEFORMAT </w:instrText>
        </w:r>
        <w:r>
          <w:fldChar w:fldCharType="separate"/>
        </w:r>
        <w:r w:rsidR="00386A81">
          <w:rPr>
            <w:noProof/>
          </w:rPr>
          <w:t>14</w:t>
        </w:r>
        <w:r>
          <w:rPr>
            <w:noProof/>
          </w:rPr>
          <w:fldChar w:fldCharType="end"/>
        </w:r>
      </w:p>
    </w:sdtContent>
  </w:sdt>
  <w:p w14:paraId="07A8A623" w14:textId="77777777" w:rsidR="00FE3520" w:rsidRDefault="00FE3520" w:rsidP="0009170E">
    <w:pPr>
      <w:pStyle w:val="TOCHeading"/>
      <w:tabs>
        <w:tab w:val="left" w:pos="6669"/>
      </w:tabs>
    </w:pP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409E1B2" w14:textId="77777777" w:rsidR="00E628C0" w:rsidRDefault="00E628C0" w:rsidP="0009170E">
      <w:pPr>
        <w:spacing w:line="240" w:lineRule="auto"/>
      </w:pPr>
      <w:r>
        <w:separator/>
      </w:r>
    </w:p>
  </w:footnote>
  <w:footnote w:type="continuationSeparator" w:id="0">
    <w:p w14:paraId="2514900C" w14:textId="77777777" w:rsidR="00E628C0" w:rsidRDefault="00E628C0" w:rsidP="0009170E">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5D6B51"/>
    <w:multiLevelType w:val="hybridMultilevel"/>
    <w:tmpl w:val="BE4A96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8B682A"/>
    <w:multiLevelType w:val="hybridMultilevel"/>
    <w:tmpl w:val="88B60E64"/>
    <w:lvl w:ilvl="0" w:tplc="E05CA6C0">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6FB76BB"/>
    <w:multiLevelType w:val="hybridMultilevel"/>
    <w:tmpl w:val="6A7C80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824A07"/>
    <w:multiLevelType w:val="multilevel"/>
    <w:tmpl w:val="6D3ABCBE"/>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 w15:restartNumberingAfterBreak="0">
    <w:nsid w:val="0B2372C8"/>
    <w:multiLevelType w:val="hybridMultilevel"/>
    <w:tmpl w:val="8BCA4FB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F38087D"/>
    <w:multiLevelType w:val="multilevel"/>
    <w:tmpl w:val="A5DA427E"/>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6" w15:restartNumberingAfterBreak="0">
    <w:nsid w:val="139B54F4"/>
    <w:multiLevelType w:val="hybridMultilevel"/>
    <w:tmpl w:val="BED6A2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40779E1"/>
    <w:multiLevelType w:val="multilevel"/>
    <w:tmpl w:val="070467C4"/>
    <w:lvl w:ilvl="0">
      <w:start w:val="1"/>
      <w:numFmt w:val="bullet"/>
      <w:lvlText w:val=""/>
      <w:lvlJc w:val="left"/>
      <w:pPr>
        <w:tabs>
          <w:tab w:val="num" w:pos="720"/>
        </w:tabs>
        <w:ind w:left="720" w:hanging="360"/>
      </w:pPr>
      <w:rPr>
        <w:rFonts w:ascii="Wingdings" w:hAnsi="Wingdings" w:hint="default"/>
        <w:sz w:val="20"/>
      </w:rPr>
    </w:lvl>
    <w:lvl w:ilvl="1">
      <w:start w:val="1"/>
      <w:numFmt w:val="decimal"/>
      <w:lvlText w:val="%2."/>
      <w:lvlJc w:val="left"/>
      <w:pPr>
        <w:ind w:left="1440" w:hanging="360"/>
      </w:pPr>
      <w:rPr>
        <w:rFonts w:hint="default"/>
        <w:b/>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4623180"/>
    <w:multiLevelType w:val="hybridMultilevel"/>
    <w:tmpl w:val="4E825E2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56D1F0A"/>
    <w:multiLevelType w:val="multilevel"/>
    <w:tmpl w:val="E9ECBD7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0" w15:restartNumberingAfterBreak="0">
    <w:nsid w:val="262751E6"/>
    <w:multiLevelType w:val="multilevel"/>
    <w:tmpl w:val="7AC430D4"/>
    <w:lvl w:ilvl="0">
      <w:start w:val="1"/>
      <w:numFmt w:val="decimal"/>
      <w:lvlText w:val="%1."/>
      <w:lvlJc w:val="left"/>
      <w:pPr>
        <w:ind w:left="380" w:hanging="3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277A371F"/>
    <w:multiLevelType w:val="multilevel"/>
    <w:tmpl w:val="85DCB9E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7F4043A"/>
    <w:multiLevelType w:val="hybridMultilevel"/>
    <w:tmpl w:val="84B0F07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8516741"/>
    <w:multiLevelType w:val="hybridMultilevel"/>
    <w:tmpl w:val="01E04D1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9833E5F"/>
    <w:multiLevelType w:val="multilevel"/>
    <w:tmpl w:val="1C46FA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2FC8576C"/>
    <w:multiLevelType w:val="hybridMultilevel"/>
    <w:tmpl w:val="7F7C310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027044B"/>
    <w:multiLevelType w:val="multilevel"/>
    <w:tmpl w:val="AFC0C64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2971AFC"/>
    <w:multiLevelType w:val="multilevel"/>
    <w:tmpl w:val="28DC0EE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34223B6"/>
    <w:multiLevelType w:val="hybridMultilevel"/>
    <w:tmpl w:val="57385DB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7770A8A"/>
    <w:multiLevelType w:val="multilevel"/>
    <w:tmpl w:val="84D4380E"/>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ind w:left="72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7E76330"/>
    <w:multiLevelType w:val="multilevel"/>
    <w:tmpl w:val="E4B210C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1" w15:restartNumberingAfterBreak="0">
    <w:nsid w:val="38D16447"/>
    <w:multiLevelType w:val="multilevel"/>
    <w:tmpl w:val="7E5E3FB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2" w15:restartNumberingAfterBreak="0">
    <w:nsid w:val="3BC3680C"/>
    <w:multiLevelType w:val="hybridMultilevel"/>
    <w:tmpl w:val="AEE628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DA353FD"/>
    <w:multiLevelType w:val="hybridMultilevel"/>
    <w:tmpl w:val="AB6A79C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EA4533A"/>
    <w:multiLevelType w:val="hybridMultilevel"/>
    <w:tmpl w:val="1D5A5A9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EF44531"/>
    <w:multiLevelType w:val="hybridMultilevel"/>
    <w:tmpl w:val="42C628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26A17A0"/>
    <w:multiLevelType w:val="hybridMultilevel"/>
    <w:tmpl w:val="27646C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5F32EAF"/>
    <w:multiLevelType w:val="hybridMultilevel"/>
    <w:tmpl w:val="5E5440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A2F2A62"/>
    <w:multiLevelType w:val="hybridMultilevel"/>
    <w:tmpl w:val="51CA3DE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C7564B2"/>
    <w:multiLevelType w:val="multilevel"/>
    <w:tmpl w:val="F9B0974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C7B551B"/>
    <w:multiLevelType w:val="multilevel"/>
    <w:tmpl w:val="58A2D13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1" w15:restartNumberingAfterBreak="0">
    <w:nsid w:val="4E9F61E1"/>
    <w:multiLevelType w:val="hybridMultilevel"/>
    <w:tmpl w:val="791817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52A7E4C"/>
    <w:multiLevelType w:val="hybridMultilevel"/>
    <w:tmpl w:val="172A261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64D1FE1"/>
    <w:multiLevelType w:val="hybridMultilevel"/>
    <w:tmpl w:val="E7F4FF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7E122FB"/>
    <w:multiLevelType w:val="hybridMultilevel"/>
    <w:tmpl w:val="7952BDD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D0A1794"/>
    <w:multiLevelType w:val="multilevel"/>
    <w:tmpl w:val="827683FA"/>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6" w15:restartNumberingAfterBreak="0">
    <w:nsid w:val="5E524D33"/>
    <w:multiLevelType w:val="hybridMultilevel"/>
    <w:tmpl w:val="EA4C26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F5A5026"/>
    <w:multiLevelType w:val="hybridMultilevel"/>
    <w:tmpl w:val="B97E9FB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3870145"/>
    <w:multiLevelType w:val="multilevel"/>
    <w:tmpl w:val="7C3EEA94"/>
    <w:lvl w:ilvl="0">
      <w:start w:val="1"/>
      <w:numFmt w:val="bullet"/>
      <w:lvlText w:val=""/>
      <w:lvlJc w:val="left"/>
      <w:pPr>
        <w:tabs>
          <w:tab w:val="num" w:pos="720"/>
        </w:tabs>
        <w:ind w:left="720" w:hanging="360"/>
      </w:pPr>
      <w:rPr>
        <w:rFonts w:ascii="Wingdings" w:hAnsi="Wingdings"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515144B"/>
    <w:multiLevelType w:val="hybridMultilevel"/>
    <w:tmpl w:val="8580091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7311CBC"/>
    <w:multiLevelType w:val="hybridMultilevel"/>
    <w:tmpl w:val="1AD2462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87B07FB"/>
    <w:multiLevelType w:val="hybridMultilevel"/>
    <w:tmpl w:val="B8F045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91816E5"/>
    <w:multiLevelType w:val="multilevel"/>
    <w:tmpl w:val="F7FE84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6A366819"/>
    <w:multiLevelType w:val="multilevel"/>
    <w:tmpl w:val="BCA48F8E"/>
    <w:lvl w:ilvl="0">
      <w:start w:val="1"/>
      <w:numFmt w:val="bullet"/>
      <w:lvlText w:val=""/>
      <w:lvlJc w:val="left"/>
      <w:pPr>
        <w:tabs>
          <w:tab w:val="num" w:pos="720"/>
        </w:tabs>
        <w:ind w:left="720" w:hanging="360"/>
      </w:pPr>
      <w:rPr>
        <w:rFonts w:ascii="Wingdings" w:hAnsi="Wingdings" w:hint="default"/>
        <w:sz w:val="20"/>
      </w:rPr>
    </w:lvl>
    <w:lvl w:ilvl="1">
      <w:start w:val="10"/>
      <w:numFmt w:val="decimal"/>
      <w:lvlText w:val="%2."/>
      <w:lvlJc w:val="left"/>
      <w:pPr>
        <w:ind w:left="1440" w:hanging="360"/>
      </w:pPr>
      <w:rPr>
        <w:rFonts w:hint="default"/>
        <w:b/>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D1757EC"/>
    <w:multiLevelType w:val="hybridMultilevel"/>
    <w:tmpl w:val="6E8A3DF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E015AB1"/>
    <w:multiLevelType w:val="hybridMultilevel"/>
    <w:tmpl w:val="13028D5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1FA48EC"/>
    <w:multiLevelType w:val="multilevel"/>
    <w:tmpl w:val="94340B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54074C0"/>
    <w:multiLevelType w:val="hybridMultilevel"/>
    <w:tmpl w:val="7EE0EF46"/>
    <w:lvl w:ilvl="0" w:tplc="04090001">
      <w:start w:val="1"/>
      <w:numFmt w:val="bullet"/>
      <w:lvlText w:val=""/>
      <w:lvlJc w:val="left"/>
      <w:pPr>
        <w:ind w:left="720" w:hanging="360"/>
      </w:pPr>
      <w:rPr>
        <w:rFonts w:ascii="Symbol" w:hAnsi="Symbol" w:hint="default"/>
      </w:rPr>
    </w:lvl>
    <w:lvl w:ilvl="1" w:tplc="FBBC01EE">
      <w:numFmt w:val="bullet"/>
      <w:lvlText w:val="-"/>
      <w:lvlJc w:val="left"/>
      <w:pPr>
        <w:ind w:left="1440" w:hanging="360"/>
      </w:pPr>
      <w:rPr>
        <w:rFonts w:ascii="Arial" w:eastAsiaTheme="minorHAnsi" w:hAnsi="Arial" w:cs="Aria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5B866FB"/>
    <w:multiLevelType w:val="hybridMultilevel"/>
    <w:tmpl w:val="5B9E317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677759B"/>
    <w:multiLevelType w:val="multilevel"/>
    <w:tmpl w:val="5D142DB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0" w15:restartNumberingAfterBreak="0">
    <w:nsid w:val="78995DDF"/>
    <w:multiLevelType w:val="hybridMultilevel"/>
    <w:tmpl w:val="E5709F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7A0D1BBB"/>
    <w:multiLevelType w:val="hybridMultilevel"/>
    <w:tmpl w:val="F5B2493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7C4F2BBB"/>
    <w:multiLevelType w:val="multilevel"/>
    <w:tmpl w:val="B2D2D938"/>
    <w:lvl w:ilvl="0">
      <w:start w:val="1"/>
      <w:numFmt w:val="none"/>
      <w:pStyle w:val="TIU1"/>
      <w:lvlText w:val=""/>
      <w:lvlJc w:val="left"/>
      <w:pPr>
        <w:ind w:left="360" w:hanging="36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TIU2"/>
      <w:lvlText w:val="%1CHƯƠNG %2."/>
      <w:lvlJc w:val="left"/>
      <w:pPr>
        <w:ind w:left="9162" w:hanging="432"/>
      </w:pPr>
      <w:rPr>
        <w:rFonts w:hint="default"/>
      </w:rPr>
    </w:lvl>
    <w:lvl w:ilvl="2">
      <w:start w:val="1"/>
      <w:numFmt w:val="decimal"/>
      <w:pStyle w:val="TIU3"/>
      <w:lvlText w:val="%1%2.%3."/>
      <w:lvlJc w:val="left"/>
      <w:pPr>
        <w:ind w:left="504" w:hanging="504"/>
      </w:pPr>
      <w:rPr>
        <w:rFonts w:hint="default"/>
      </w:rPr>
    </w:lvl>
    <w:lvl w:ilvl="3">
      <w:start w:val="1"/>
      <w:numFmt w:val="decimal"/>
      <w:pStyle w:val="TIU4"/>
      <w:lvlText w:val="%1%2.%3.%4."/>
      <w:lvlJc w:val="left"/>
      <w:pPr>
        <w:ind w:left="1728" w:hanging="648"/>
      </w:pPr>
      <w:rPr>
        <w:rFonts w:hint="default"/>
      </w:rPr>
    </w:lvl>
    <w:lvl w:ilvl="4">
      <w:start w:val="1"/>
      <w:numFmt w:val="decimal"/>
      <w:pStyle w:val="TIU5"/>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3" w15:restartNumberingAfterBreak="0">
    <w:nsid w:val="7DA73613"/>
    <w:multiLevelType w:val="hybridMultilevel"/>
    <w:tmpl w:val="4DE817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7FF76D87"/>
    <w:multiLevelType w:val="hybridMultilevel"/>
    <w:tmpl w:val="6122EB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98453754">
    <w:abstractNumId w:val="52"/>
  </w:num>
  <w:num w:numId="2" w16cid:durableId="1760634321">
    <w:abstractNumId w:val="5"/>
  </w:num>
  <w:num w:numId="3" w16cid:durableId="1965501883">
    <w:abstractNumId w:val="20"/>
  </w:num>
  <w:num w:numId="4" w16cid:durableId="2000378849">
    <w:abstractNumId w:val="30"/>
  </w:num>
  <w:num w:numId="5" w16cid:durableId="1203784301">
    <w:abstractNumId w:val="35"/>
  </w:num>
  <w:num w:numId="6" w16cid:durableId="163791385">
    <w:abstractNumId w:val="21"/>
  </w:num>
  <w:num w:numId="7" w16cid:durableId="570772677">
    <w:abstractNumId w:val="9"/>
  </w:num>
  <w:num w:numId="8" w16cid:durableId="588538683">
    <w:abstractNumId w:val="3"/>
  </w:num>
  <w:num w:numId="9" w16cid:durableId="1140926769">
    <w:abstractNumId w:val="47"/>
  </w:num>
  <w:num w:numId="10" w16cid:durableId="516384504">
    <w:abstractNumId w:val="33"/>
  </w:num>
  <w:num w:numId="11" w16cid:durableId="1930649559">
    <w:abstractNumId w:val="37"/>
  </w:num>
  <w:num w:numId="12" w16cid:durableId="643580860">
    <w:abstractNumId w:val="54"/>
  </w:num>
  <w:num w:numId="13" w16cid:durableId="726296569">
    <w:abstractNumId w:val="2"/>
  </w:num>
  <w:num w:numId="14" w16cid:durableId="1147555773">
    <w:abstractNumId w:val="22"/>
  </w:num>
  <w:num w:numId="15" w16cid:durableId="1666591530">
    <w:abstractNumId w:val="50"/>
  </w:num>
  <w:num w:numId="16" w16cid:durableId="1129595127">
    <w:abstractNumId w:val="14"/>
  </w:num>
  <w:num w:numId="17" w16cid:durableId="585071069">
    <w:abstractNumId w:val="42"/>
  </w:num>
  <w:num w:numId="18" w16cid:durableId="1406608509">
    <w:abstractNumId w:val="6"/>
  </w:num>
  <w:num w:numId="19" w16cid:durableId="1409230320">
    <w:abstractNumId w:val="27"/>
  </w:num>
  <w:num w:numId="20" w16cid:durableId="233973366">
    <w:abstractNumId w:val="36"/>
  </w:num>
  <w:num w:numId="21" w16cid:durableId="1066877657">
    <w:abstractNumId w:val="0"/>
  </w:num>
  <w:num w:numId="22" w16cid:durableId="931622350">
    <w:abstractNumId w:val="53"/>
  </w:num>
  <w:num w:numId="23" w16cid:durableId="1930238784">
    <w:abstractNumId w:val="25"/>
  </w:num>
  <w:num w:numId="24" w16cid:durableId="974026401">
    <w:abstractNumId w:val="41"/>
  </w:num>
  <w:num w:numId="25" w16cid:durableId="397216923">
    <w:abstractNumId w:val="26"/>
  </w:num>
  <w:num w:numId="26" w16cid:durableId="2106267520">
    <w:abstractNumId w:val="31"/>
  </w:num>
  <w:num w:numId="27" w16cid:durableId="255751018">
    <w:abstractNumId w:val="48"/>
  </w:num>
  <w:num w:numId="28" w16cid:durableId="1280142358">
    <w:abstractNumId w:val="10"/>
  </w:num>
  <w:num w:numId="29" w16cid:durableId="1387101282">
    <w:abstractNumId w:val="49"/>
  </w:num>
  <w:num w:numId="30" w16cid:durableId="67267738">
    <w:abstractNumId w:val="7"/>
  </w:num>
  <w:num w:numId="31" w16cid:durableId="1390298408">
    <w:abstractNumId w:val="43"/>
  </w:num>
  <w:num w:numId="32" w16cid:durableId="1265267789">
    <w:abstractNumId w:val="29"/>
  </w:num>
  <w:num w:numId="33" w16cid:durableId="1631016463">
    <w:abstractNumId w:val="16"/>
  </w:num>
  <w:num w:numId="34" w16cid:durableId="1817070952">
    <w:abstractNumId w:val="11"/>
  </w:num>
  <w:num w:numId="35" w16cid:durableId="1936548276">
    <w:abstractNumId w:val="17"/>
  </w:num>
  <w:num w:numId="36" w16cid:durableId="1322731740">
    <w:abstractNumId w:val="38"/>
  </w:num>
  <w:num w:numId="37" w16cid:durableId="1886672602">
    <w:abstractNumId w:val="19"/>
  </w:num>
  <w:num w:numId="38" w16cid:durableId="1927955231">
    <w:abstractNumId w:val="18"/>
  </w:num>
  <w:num w:numId="39" w16cid:durableId="66921353">
    <w:abstractNumId w:val="44"/>
  </w:num>
  <w:num w:numId="40" w16cid:durableId="778991996">
    <w:abstractNumId w:val="39"/>
  </w:num>
  <w:num w:numId="41" w16cid:durableId="1013259841">
    <w:abstractNumId w:val="28"/>
  </w:num>
  <w:num w:numId="42" w16cid:durableId="1625388176">
    <w:abstractNumId w:val="51"/>
  </w:num>
  <w:num w:numId="43" w16cid:durableId="1767145226">
    <w:abstractNumId w:val="1"/>
  </w:num>
  <w:num w:numId="44" w16cid:durableId="947156290">
    <w:abstractNumId w:val="13"/>
  </w:num>
  <w:num w:numId="45" w16cid:durableId="1530873607">
    <w:abstractNumId w:val="8"/>
  </w:num>
  <w:num w:numId="46" w16cid:durableId="712194880">
    <w:abstractNumId w:val="32"/>
  </w:num>
  <w:num w:numId="47" w16cid:durableId="444621089">
    <w:abstractNumId w:val="45"/>
  </w:num>
  <w:num w:numId="48" w16cid:durableId="672682223">
    <w:abstractNumId w:val="12"/>
  </w:num>
  <w:num w:numId="49" w16cid:durableId="376391773">
    <w:abstractNumId w:val="34"/>
  </w:num>
  <w:num w:numId="50" w16cid:durableId="1164933743">
    <w:abstractNumId w:val="23"/>
  </w:num>
  <w:num w:numId="51" w16cid:durableId="2080783926">
    <w:abstractNumId w:val="40"/>
  </w:num>
  <w:num w:numId="52" w16cid:durableId="384716888">
    <w:abstractNumId w:val="4"/>
  </w:num>
  <w:num w:numId="53" w16cid:durableId="1169828584">
    <w:abstractNumId w:val="24"/>
  </w:num>
  <w:num w:numId="54" w16cid:durableId="1193764322">
    <w:abstractNumId w:val="46"/>
  </w:num>
  <w:num w:numId="55" w16cid:durableId="1386417750">
    <w:abstractNumId w:val="15"/>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activeWritingStyle w:appName="MSWord" w:lang="en-US" w:vendorID="64" w:dllVersion="6" w:nlCheck="1" w:checkStyle="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9170E"/>
    <w:rsid w:val="000015A9"/>
    <w:rsid w:val="00001C9B"/>
    <w:rsid w:val="00003721"/>
    <w:rsid w:val="00010991"/>
    <w:rsid w:val="000118E5"/>
    <w:rsid w:val="0001304D"/>
    <w:rsid w:val="00016D19"/>
    <w:rsid w:val="0002757A"/>
    <w:rsid w:val="00032652"/>
    <w:rsid w:val="00033FBB"/>
    <w:rsid w:val="00036705"/>
    <w:rsid w:val="0003678E"/>
    <w:rsid w:val="0003691C"/>
    <w:rsid w:val="0004669E"/>
    <w:rsid w:val="00047EF7"/>
    <w:rsid w:val="00062690"/>
    <w:rsid w:val="000735C4"/>
    <w:rsid w:val="0009170E"/>
    <w:rsid w:val="00094452"/>
    <w:rsid w:val="000A3C4B"/>
    <w:rsid w:val="000A5F92"/>
    <w:rsid w:val="000A7906"/>
    <w:rsid w:val="000B36AA"/>
    <w:rsid w:val="000B5242"/>
    <w:rsid w:val="000C76DA"/>
    <w:rsid w:val="000D1845"/>
    <w:rsid w:val="000D32CE"/>
    <w:rsid w:val="00112461"/>
    <w:rsid w:val="00112705"/>
    <w:rsid w:val="001154B7"/>
    <w:rsid w:val="00122C02"/>
    <w:rsid w:val="00127E54"/>
    <w:rsid w:val="00142F1E"/>
    <w:rsid w:val="0016649E"/>
    <w:rsid w:val="00181B52"/>
    <w:rsid w:val="00193D5F"/>
    <w:rsid w:val="00197C33"/>
    <w:rsid w:val="001A2CF6"/>
    <w:rsid w:val="001D400D"/>
    <w:rsid w:val="001E288B"/>
    <w:rsid w:val="001E3770"/>
    <w:rsid w:val="00202F54"/>
    <w:rsid w:val="002119DC"/>
    <w:rsid w:val="00212116"/>
    <w:rsid w:val="00212CA4"/>
    <w:rsid w:val="00214C10"/>
    <w:rsid w:val="00215C46"/>
    <w:rsid w:val="00225531"/>
    <w:rsid w:val="00227051"/>
    <w:rsid w:val="002271A2"/>
    <w:rsid w:val="002456F3"/>
    <w:rsid w:val="00251631"/>
    <w:rsid w:val="00251C4D"/>
    <w:rsid w:val="002572CE"/>
    <w:rsid w:val="002849F8"/>
    <w:rsid w:val="00290418"/>
    <w:rsid w:val="00293ABE"/>
    <w:rsid w:val="002A5808"/>
    <w:rsid w:val="002E1960"/>
    <w:rsid w:val="002F5CC0"/>
    <w:rsid w:val="00300DF8"/>
    <w:rsid w:val="003064BF"/>
    <w:rsid w:val="003110B0"/>
    <w:rsid w:val="00311353"/>
    <w:rsid w:val="00312821"/>
    <w:rsid w:val="00330471"/>
    <w:rsid w:val="00330F77"/>
    <w:rsid w:val="00336F7E"/>
    <w:rsid w:val="003417B8"/>
    <w:rsid w:val="0034272D"/>
    <w:rsid w:val="00352736"/>
    <w:rsid w:val="00353D65"/>
    <w:rsid w:val="00363FAE"/>
    <w:rsid w:val="00373B80"/>
    <w:rsid w:val="0038068F"/>
    <w:rsid w:val="00382487"/>
    <w:rsid w:val="00386A81"/>
    <w:rsid w:val="00395926"/>
    <w:rsid w:val="003A4BEA"/>
    <w:rsid w:val="003C2750"/>
    <w:rsid w:val="003D464B"/>
    <w:rsid w:val="003E224B"/>
    <w:rsid w:val="003E7A27"/>
    <w:rsid w:val="00410812"/>
    <w:rsid w:val="004217B3"/>
    <w:rsid w:val="004235A9"/>
    <w:rsid w:val="0042430E"/>
    <w:rsid w:val="00434F7A"/>
    <w:rsid w:val="004367DD"/>
    <w:rsid w:val="00440D74"/>
    <w:rsid w:val="00441197"/>
    <w:rsid w:val="004624E2"/>
    <w:rsid w:val="00470C6C"/>
    <w:rsid w:val="00480C05"/>
    <w:rsid w:val="00491B2F"/>
    <w:rsid w:val="00494A84"/>
    <w:rsid w:val="004A1D24"/>
    <w:rsid w:val="004A5EC5"/>
    <w:rsid w:val="004B1EBC"/>
    <w:rsid w:val="004B717D"/>
    <w:rsid w:val="004C5D61"/>
    <w:rsid w:val="004D5D0A"/>
    <w:rsid w:val="004E6C77"/>
    <w:rsid w:val="004F5499"/>
    <w:rsid w:val="0050415D"/>
    <w:rsid w:val="005274C7"/>
    <w:rsid w:val="00530AFA"/>
    <w:rsid w:val="00533694"/>
    <w:rsid w:val="005339FA"/>
    <w:rsid w:val="00542998"/>
    <w:rsid w:val="00546F2B"/>
    <w:rsid w:val="0055650C"/>
    <w:rsid w:val="005608E7"/>
    <w:rsid w:val="00582E6B"/>
    <w:rsid w:val="005835AF"/>
    <w:rsid w:val="00584AA4"/>
    <w:rsid w:val="00584D06"/>
    <w:rsid w:val="00585410"/>
    <w:rsid w:val="005900A1"/>
    <w:rsid w:val="005A1BCC"/>
    <w:rsid w:val="005A4F6B"/>
    <w:rsid w:val="005C0ACA"/>
    <w:rsid w:val="005C196B"/>
    <w:rsid w:val="005C5642"/>
    <w:rsid w:val="005D380C"/>
    <w:rsid w:val="005D6BD8"/>
    <w:rsid w:val="005E20CC"/>
    <w:rsid w:val="005E3D7A"/>
    <w:rsid w:val="005E67DD"/>
    <w:rsid w:val="00600FD7"/>
    <w:rsid w:val="00605DF5"/>
    <w:rsid w:val="00610C98"/>
    <w:rsid w:val="00610E01"/>
    <w:rsid w:val="0062171A"/>
    <w:rsid w:val="0063216A"/>
    <w:rsid w:val="00633401"/>
    <w:rsid w:val="006409C6"/>
    <w:rsid w:val="006437F0"/>
    <w:rsid w:val="00645B2D"/>
    <w:rsid w:val="00652CEA"/>
    <w:rsid w:val="006568BE"/>
    <w:rsid w:val="00667B64"/>
    <w:rsid w:val="00674B08"/>
    <w:rsid w:val="006832DF"/>
    <w:rsid w:val="0068632A"/>
    <w:rsid w:val="006916A6"/>
    <w:rsid w:val="006D0A53"/>
    <w:rsid w:val="006D6F80"/>
    <w:rsid w:val="006E2265"/>
    <w:rsid w:val="006E30B2"/>
    <w:rsid w:val="006E4148"/>
    <w:rsid w:val="007066D3"/>
    <w:rsid w:val="007270EC"/>
    <w:rsid w:val="0073217E"/>
    <w:rsid w:val="007343FC"/>
    <w:rsid w:val="00737F10"/>
    <w:rsid w:val="00743409"/>
    <w:rsid w:val="00745A80"/>
    <w:rsid w:val="007506A7"/>
    <w:rsid w:val="00761FDA"/>
    <w:rsid w:val="007636A2"/>
    <w:rsid w:val="007640E4"/>
    <w:rsid w:val="00767700"/>
    <w:rsid w:val="00767FCF"/>
    <w:rsid w:val="00775454"/>
    <w:rsid w:val="0078573B"/>
    <w:rsid w:val="007A3B15"/>
    <w:rsid w:val="007C1298"/>
    <w:rsid w:val="007C2A1A"/>
    <w:rsid w:val="007C3B57"/>
    <w:rsid w:val="007C4002"/>
    <w:rsid w:val="007C789A"/>
    <w:rsid w:val="007D4BB6"/>
    <w:rsid w:val="00830648"/>
    <w:rsid w:val="00840E25"/>
    <w:rsid w:val="00843318"/>
    <w:rsid w:val="0084592B"/>
    <w:rsid w:val="00850435"/>
    <w:rsid w:val="0085048F"/>
    <w:rsid w:val="00853EE6"/>
    <w:rsid w:val="00862A92"/>
    <w:rsid w:val="00863C16"/>
    <w:rsid w:val="008648E8"/>
    <w:rsid w:val="00864957"/>
    <w:rsid w:val="00865AD6"/>
    <w:rsid w:val="00871BF6"/>
    <w:rsid w:val="00872006"/>
    <w:rsid w:val="00877D54"/>
    <w:rsid w:val="00885D50"/>
    <w:rsid w:val="008950C3"/>
    <w:rsid w:val="008B619D"/>
    <w:rsid w:val="008C1A99"/>
    <w:rsid w:val="008C79A4"/>
    <w:rsid w:val="008D2831"/>
    <w:rsid w:val="008F6EEE"/>
    <w:rsid w:val="00904F7C"/>
    <w:rsid w:val="00911D01"/>
    <w:rsid w:val="00914CAC"/>
    <w:rsid w:val="00921EF8"/>
    <w:rsid w:val="0092679B"/>
    <w:rsid w:val="00926B37"/>
    <w:rsid w:val="00927C8B"/>
    <w:rsid w:val="009430E4"/>
    <w:rsid w:val="00953917"/>
    <w:rsid w:val="0097073D"/>
    <w:rsid w:val="00987396"/>
    <w:rsid w:val="00995326"/>
    <w:rsid w:val="009D5C11"/>
    <w:rsid w:val="009E5E4A"/>
    <w:rsid w:val="009F0DE9"/>
    <w:rsid w:val="009F2615"/>
    <w:rsid w:val="00A26E00"/>
    <w:rsid w:val="00A4180C"/>
    <w:rsid w:val="00A45AA7"/>
    <w:rsid w:val="00A63153"/>
    <w:rsid w:val="00A74CEF"/>
    <w:rsid w:val="00A76D07"/>
    <w:rsid w:val="00A823A6"/>
    <w:rsid w:val="00A93729"/>
    <w:rsid w:val="00A955D3"/>
    <w:rsid w:val="00AA47F9"/>
    <w:rsid w:val="00AC4D7D"/>
    <w:rsid w:val="00AD18E1"/>
    <w:rsid w:val="00AE3DF0"/>
    <w:rsid w:val="00AF30F0"/>
    <w:rsid w:val="00B32953"/>
    <w:rsid w:val="00B424AF"/>
    <w:rsid w:val="00B45E51"/>
    <w:rsid w:val="00B5118A"/>
    <w:rsid w:val="00B51250"/>
    <w:rsid w:val="00B51401"/>
    <w:rsid w:val="00B51F27"/>
    <w:rsid w:val="00B628E5"/>
    <w:rsid w:val="00B66ED8"/>
    <w:rsid w:val="00B72E0A"/>
    <w:rsid w:val="00B9245F"/>
    <w:rsid w:val="00BF624B"/>
    <w:rsid w:val="00C07546"/>
    <w:rsid w:val="00C143CA"/>
    <w:rsid w:val="00C14C6B"/>
    <w:rsid w:val="00C310E0"/>
    <w:rsid w:val="00C37A76"/>
    <w:rsid w:val="00C44D66"/>
    <w:rsid w:val="00C505EA"/>
    <w:rsid w:val="00C5701F"/>
    <w:rsid w:val="00C57C06"/>
    <w:rsid w:val="00C61A12"/>
    <w:rsid w:val="00C63F1B"/>
    <w:rsid w:val="00C64FF9"/>
    <w:rsid w:val="00C7215F"/>
    <w:rsid w:val="00C8122E"/>
    <w:rsid w:val="00C8782A"/>
    <w:rsid w:val="00C9060F"/>
    <w:rsid w:val="00C9108B"/>
    <w:rsid w:val="00C9266D"/>
    <w:rsid w:val="00C971D2"/>
    <w:rsid w:val="00CB0B39"/>
    <w:rsid w:val="00CB6F0D"/>
    <w:rsid w:val="00CC4645"/>
    <w:rsid w:val="00CD2830"/>
    <w:rsid w:val="00CD51D7"/>
    <w:rsid w:val="00CD55DA"/>
    <w:rsid w:val="00CE7BAD"/>
    <w:rsid w:val="00CF2657"/>
    <w:rsid w:val="00CF6E6C"/>
    <w:rsid w:val="00D10433"/>
    <w:rsid w:val="00D16E94"/>
    <w:rsid w:val="00D17236"/>
    <w:rsid w:val="00D26C4C"/>
    <w:rsid w:val="00D44EF2"/>
    <w:rsid w:val="00D50696"/>
    <w:rsid w:val="00D524D6"/>
    <w:rsid w:val="00D5325F"/>
    <w:rsid w:val="00D534D7"/>
    <w:rsid w:val="00D634BD"/>
    <w:rsid w:val="00D64F94"/>
    <w:rsid w:val="00D67D89"/>
    <w:rsid w:val="00DA73BF"/>
    <w:rsid w:val="00DC6D2A"/>
    <w:rsid w:val="00DC7D1B"/>
    <w:rsid w:val="00DD5EDE"/>
    <w:rsid w:val="00E10CEA"/>
    <w:rsid w:val="00E25729"/>
    <w:rsid w:val="00E33B29"/>
    <w:rsid w:val="00E41584"/>
    <w:rsid w:val="00E432C5"/>
    <w:rsid w:val="00E614F6"/>
    <w:rsid w:val="00E628C0"/>
    <w:rsid w:val="00E62E17"/>
    <w:rsid w:val="00E70A21"/>
    <w:rsid w:val="00E772DE"/>
    <w:rsid w:val="00E809B6"/>
    <w:rsid w:val="00E8704D"/>
    <w:rsid w:val="00E91A9B"/>
    <w:rsid w:val="00E92106"/>
    <w:rsid w:val="00E93FF1"/>
    <w:rsid w:val="00EA3643"/>
    <w:rsid w:val="00EA6C4C"/>
    <w:rsid w:val="00EB3F68"/>
    <w:rsid w:val="00EB5AC5"/>
    <w:rsid w:val="00EC0E63"/>
    <w:rsid w:val="00EC43FE"/>
    <w:rsid w:val="00EC7B20"/>
    <w:rsid w:val="00ED24C6"/>
    <w:rsid w:val="00EE3034"/>
    <w:rsid w:val="00EE3189"/>
    <w:rsid w:val="00EF3433"/>
    <w:rsid w:val="00F5180E"/>
    <w:rsid w:val="00F5576F"/>
    <w:rsid w:val="00F64E12"/>
    <w:rsid w:val="00F97A71"/>
    <w:rsid w:val="00FA2D5B"/>
    <w:rsid w:val="00FB1A76"/>
    <w:rsid w:val="00FD73D6"/>
    <w:rsid w:val="00FE02F2"/>
    <w:rsid w:val="00FE3520"/>
    <w:rsid w:val="00FE3F1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7322F48"/>
  <w15:chartTrackingRefBased/>
  <w15:docId w15:val="{FA487BCE-D1F4-42C9-B16A-08A276AA09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9170E"/>
    <w:pPr>
      <w:spacing w:after="0" w:line="360" w:lineRule="auto"/>
      <w:jc w:val="both"/>
    </w:pPr>
    <w:rPr>
      <w:rFonts w:ascii="Times New Roman" w:hAnsi="Times New Roman"/>
      <w:sz w:val="26"/>
    </w:rPr>
  </w:style>
  <w:style w:type="paragraph" w:styleId="Heading1">
    <w:name w:val="heading 1"/>
    <w:basedOn w:val="Normal"/>
    <w:next w:val="Normal"/>
    <w:link w:val="Heading1Char"/>
    <w:uiPriority w:val="9"/>
    <w:qFormat/>
    <w:rsid w:val="0009170E"/>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A93729"/>
    <w:pPr>
      <w:keepNext/>
      <w:keepLines/>
      <w:spacing w:before="40"/>
      <w:outlineLvl w:val="1"/>
    </w:pPr>
    <w:rPr>
      <w:rFonts w:asciiTheme="majorHAnsi" w:eastAsiaTheme="majorEastAsia" w:hAnsiTheme="majorHAnsi" w:cstheme="majorBidi"/>
      <w:color w:val="2E74B5" w:themeColor="accent1" w:themeShade="BF"/>
      <w:szCs w:val="26"/>
    </w:rPr>
  </w:style>
  <w:style w:type="paragraph" w:styleId="Heading3">
    <w:name w:val="heading 3"/>
    <w:basedOn w:val="Normal"/>
    <w:next w:val="Normal"/>
    <w:link w:val="Heading3Char"/>
    <w:uiPriority w:val="9"/>
    <w:unhideWhenUsed/>
    <w:qFormat/>
    <w:rsid w:val="005A4F6B"/>
    <w:pPr>
      <w:keepNext/>
      <w:keepLines/>
      <w:spacing w:before="4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001C9B"/>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330F77"/>
    <w:pPr>
      <w:keepNext/>
      <w:keepLines/>
      <w:spacing w:before="4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IU1">
    <w:name w:val="TIÊU ĐỀ 1"/>
    <w:basedOn w:val="Normal"/>
    <w:qFormat/>
    <w:rsid w:val="0009170E"/>
    <w:pPr>
      <w:numPr>
        <w:numId w:val="1"/>
      </w:numPr>
      <w:ind w:left="0" w:firstLine="0"/>
      <w:jc w:val="center"/>
      <w:outlineLvl w:val="0"/>
    </w:pPr>
    <w:rPr>
      <w:b/>
    </w:rPr>
  </w:style>
  <w:style w:type="paragraph" w:customStyle="1" w:styleId="TIU2">
    <w:name w:val="TIÊU ĐỀ 2"/>
    <w:basedOn w:val="TIU1"/>
    <w:qFormat/>
    <w:rsid w:val="0009170E"/>
    <w:pPr>
      <w:numPr>
        <w:ilvl w:val="1"/>
      </w:numPr>
      <w:ind w:left="1588" w:hanging="1588"/>
      <w:jc w:val="both"/>
    </w:pPr>
  </w:style>
  <w:style w:type="paragraph" w:customStyle="1" w:styleId="TIU3">
    <w:name w:val="TIÊU ĐỀ 3"/>
    <w:basedOn w:val="TIU2"/>
    <w:qFormat/>
    <w:rsid w:val="0009170E"/>
    <w:pPr>
      <w:numPr>
        <w:ilvl w:val="2"/>
      </w:numPr>
      <w:ind w:left="737" w:hanging="510"/>
      <w:outlineLvl w:val="1"/>
    </w:pPr>
  </w:style>
  <w:style w:type="paragraph" w:customStyle="1" w:styleId="TIU4">
    <w:name w:val="TIÊU ĐỀ 4"/>
    <w:basedOn w:val="TIU3"/>
    <w:qFormat/>
    <w:rsid w:val="0009170E"/>
    <w:pPr>
      <w:numPr>
        <w:ilvl w:val="3"/>
      </w:numPr>
      <w:ind w:left="1191" w:hanging="737"/>
      <w:outlineLvl w:val="2"/>
    </w:pPr>
  </w:style>
  <w:style w:type="paragraph" w:customStyle="1" w:styleId="TIU5">
    <w:name w:val="TIÊU ĐỀ 5"/>
    <w:basedOn w:val="TIU4"/>
    <w:qFormat/>
    <w:rsid w:val="0009170E"/>
    <w:pPr>
      <w:numPr>
        <w:ilvl w:val="4"/>
      </w:numPr>
      <w:ind w:left="1644" w:hanging="907"/>
      <w:outlineLvl w:val="3"/>
    </w:pPr>
  </w:style>
  <w:style w:type="paragraph" w:styleId="ListParagraph">
    <w:name w:val="List Paragraph"/>
    <w:basedOn w:val="Normal"/>
    <w:uiPriority w:val="34"/>
    <w:qFormat/>
    <w:rsid w:val="0009170E"/>
    <w:pPr>
      <w:ind w:left="720"/>
      <w:contextualSpacing/>
    </w:pPr>
  </w:style>
  <w:style w:type="paragraph" w:styleId="Footer">
    <w:name w:val="footer"/>
    <w:basedOn w:val="Normal"/>
    <w:link w:val="FooterChar"/>
    <w:uiPriority w:val="99"/>
    <w:unhideWhenUsed/>
    <w:rsid w:val="0009170E"/>
    <w:pPr>
      <w:tabs>
        <w:tab w:val="center" w:pos="4680"/>
        <w:tab w:val="right" w:pos="9360"/>
      </w:tabs>
      <w:spacing w:line="240" w:lineRule="auto"/>
    </w:pPr>
  </w:style>
  <w:style w:type="character" w:customStyle="1" w:styleId="FooterChar">
    <w:name w:val="Footer Char"/>
    <w:basedOn w:val="DefaultParagraphFont"/>
    <w:link w:val="Footer"/>
    <w:uiPriority w:val="99"/>
    <w:rsid w:val="0009170E"/>
    <w:rPr>
      <w:rFonts w:ascii="Times New Roman" w:hAnsi="Times New Roman"/>
      <w:sz w:val="26"/>
    </w:rPr>
  </w:style>
  <w:style w:type="character" w:customStyle="1" w:styleId="Heading1Char">
    <w:name w:val="Heading 1 Char"/>
    <w:basedOn w:val="DefaultParagraphFont"/>
    <w:link w:val="Heading1"/>
    <w:uiPriority w:val="9"/>
    <w:rsid w:val="0009170E"/>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09170E"/>
    <w:pPr>
      <w:outlineLvl w:val="9"/>
    </w:pPr>
  </w:style>
  <w:style w:type="character" w:styleId="Emphasis">
    <w:name w:val="Emphasis"/>
    <w:uiPriority w:val="20"/>
    <w:qFormat/>
    <w:rsid w:val="0009170E"/>
    <w:rPr>
      <w:rFonts w:ascii="Calibri" w:hAnsi="Calibri" w:cs="Times New Roman"/>
      <w:iCs/>
    </w:rPr>
  </w:style>
  <w:style w:type="paragraph" w:styleId="Header">
    <w:name w:val="header"/>
    <w:basedOn w:val="Normal"/>
    <w:link w:val="HeaderChar"/>
    <w:uiPriority w:val="99"/>
    <w:unhideWhenUsed/>
    <w:rsid w:val="0009170E"/>
    <w:pPr>
      <w:tabs>
        <w:tab w:val="center" w:pos="4680"/>
        <w:tab w:val="right" w:pos="9360"/>
      </w:tabs>
      <w:spacing w:line="240" w:lineRule="auto"/>
    </w:pPr>
  </w:style>
  <w:style w:type="character" w:customStyle="1" w:styleId="HeaderChar">
    <w:name w:val="Header Char"/>
    <w:basedOn w:val="DefaultParagraphFont"/>
    <w:link w:val="Header"/>
    <w:uiPriority w:val="99"/>
    <w:rsid w:val="0009170E"/>
    <w:rPr>
      <w:rFonts w:ascii="Times New Roman" w:hAnsi="Times New Roman"/>
      <w:sz w:val="26"/>
    </w:rPr>
  </w:style>
  <w:style w:type="character" w:styleId="Hyperlink">
    <w:name w:val="Hyperlink"/>
    <w:basedOn w:val="DefaultParagraphFont"/>
    <w:uiPriority w:val="99"/>
    <w:unhideWhenUsed/>
    <w:rsid w:val="0062171A"/>
    <w:rPr>
      <w:color w:val="0563C1" w:themeColor="hyperlink"/>
      <w:u w:val="single"/>
    </w:rPr>
  </w:style>
  <w:style w:type="character" w:customStyle="1" w:styleId="Heading4Char">
    <w:name w:val="Heading 4 Char"/>
    <w:basedOn w:val="DefaultParagraphFont"/>
    <w:link w:val="Heading4"/>
    <w:uiPriority w:val="9"/>
    <w:rsid w:val="00001C9B"/>
    <w:rPr>
      <w:rFonts w:asciiTheme="majorHAnsi" w:eastAsiaTheme="majorEastAsia" w:hAnsiTheme="majorHAnsi" w:cstheme="majorBidi"/>
      <w:i/>
      <w:iCs/>
      <w:color w:val="2E74B5" w:themeColor="accent1" w:themeShade="BF"/>
      <w:sz w:val="26"/>
    </w:rPr>
  </w:style>
  <w:style w:type="paragraph" w:styleId="NormalWeb">
    <w:name w:val="Normal (Web)"/>
    <w:basedOn w:val="Normal"/>
    <w:uiPriority w:val="99"/>
    <w:unhideWhenUsed/>
    <w:rsid w:val="005A4F6B"/>
    <w:pPr>
      <w:spacing w:before="100" w:beforeAutospacing="1" w:after="100" w:afterAutospacing="1" w:line="240" w:lineRule="auto"/>
      <w:jc w:val="left"/>
    </w:pPr>
    <w:rPr>
      <w:rFonts w:eastAsia="Times New Roman" w:cs="Times New Roman"/>
      <w:sz w:val="24"/>
      <w:szCs w:val="24"/>
    </w:rPr>
  </w:style>
  <w:style w:type="character" w:customStyle="1" w:styleId="Heading3Char">
    <w:name w:val="Heading 3 Char"/>
    <w:basedOn w:val="DefaultParagraphFont"/>
    <w:link w:val="Heading3"/>
    <w:uiPriority w:val="9"/>
    <w:rsid w:val="005A4F6B"/>
    <w:rPr>
      <w:rFonts w:asciiTheme="majorHAnsi" w:eastAsiaTheme="majorEastAsia" w:hAnsiTheme="majorHAnsi" w:cstheme="majorBidi"/>
      <w:color w:val="1F4D78" w:themeColor="accent1" w:themeShade="7F"/>
      <w:sz w:val="24"/>
      <w:szCs w:val="24"/>
    </w:rPr>
  </w:style>
  <w:style w:type="character" w:customStyle="1" w:styleId="apple-tab-span">
    <w:name w:val="apple-tab-span"/>
    <w:basedOn w:val="DefaultParagraphFont"/>
    <w:rsid w:val="005A4F6B"/>
  </w:style>
  <w:style w:type="paragraph" w:styleId="TOC1">
    <w:name w:val="toc 1"/>
    <w:basedOn w:val="Normal"/>
    <w:next w:val="Normal"/>
    <w:autoRedefine/>
    <w:uiPriority w:val="39"/>
    <w:unhideWhenUsed/>
    <w:rsid w:val="00A93729"/>
    <w:pPr>
      <w:spacing w:after="100"/>
    </w:pPr>
  </w:style>
  <w:style w:type="paragraph" w:styleId="TOC3">
    <w:name w:val="toc 3"/>
    <w:basedOn w:val="Normal"/>
    <w:next w:val="Normal"/>
    <w:autoRedefine/>
    <w:uiPriority w:val="39"/>
    <w:unhideWhenUsed/>
    <w:rsid w:val="00A93729"/>
    <w:pPr>
      <w:spacing w:after="100"/>
      <w:ind w:left="520"/>
    </w:pPr>
  </w:style>
  <w:style w:type="character" w:customStyle="1" w:styleId="Heading2Char">
    <w:name w:val="Heading 2 Char"/>
    <w:basedOn w:val="DefaultParagraphFont"/>
    <w:link w:val="Heading2"/>
    <w:uiPriority w:val="9"/>
    <w:rsid w:val="00A93729"/>
    <w:rPr>
      <w:rFonts w:asciiTheme="majorHAnsi" w:eastAsiaTheme="majorEastAsia" w:hAnsiTheme="majorHAnsi" w:cstheme="majorBidi"/>
      <w:color w:val="2E74B5" w:themeColor="accent1" w:themeShade="BF"/>
      <w:sz w:val="26"/>
      <w:szCs w:val="26"/>
    </w:rPr>
  </w:style>
  <w:style w:type="paragraph" w:styleId="TOC2">
    <w:name w:val="toc 2"/>
    <w:basedOn w:val="Normal"/>
    <w:next w:val="Normal"/>
    <w:autoRedefine/>
    <w:uiPriority w:val="39"/>
    <w:unhideWhenUsed/>
    <w:rsid w:val="00A93729"/>
    <w:pPr>
      <w:spacing w:after="100"/>
      <w:ind w:left="260"/>
    </w:pPr>
  </w:style>
  <w:style w:type="paragraph" w:styleId="NoSpacing">
    <w:name w:val="No Spacing"/>
    <w:aliases w:val="level 1"/>
    <w:uiPriority w:val="1"/>
    <w:qFormat/>
    <w:rsid w:val="00CB0B39"/>
    <w:pPr>
      <w:spacing w:after="0" w:line="360" w:lineRule="auto"/>
    </w:pPr>
    <w:rPr>
      <w:rFonts w:ascii="Times New Roman" w:eastAsia="Times New Roman" w:hAnsi="Times New Roman" w:cs="Times New Roman"/>
      <w:b/>
      <w:sz w:val="28"/>
      <w:szCs w:val="20"/>
    </w:rPr>
  </w:style>
  <w:style w:type="table" w:styleId="TableGrid">
    <w:name w:val="Table Grid"/>
    <w:basedOn w:val="TableNormal"/>
    <w:uiPriority w:val="39"/>
    <w:rsid w:val="00CB0B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330471"/>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330471"/>
  </w:style>
  <w:style w:type="character" w:customStyle="1" w:styleId="UnresolvedMention1">
    <w:name w:val="Unresolved Mention1"/>
    <w:basedOn w:val="DefaultParagraphFont"/>
    <w:uiPriority w:val="99"/>
    <w:semiHidden/>
    <w:unhideWhenUsed/>
    <w:rsid w:val="00843318"/>
    <w:rPr>
      <w:color w:val="605E5C"/>
      <w:shd w:val="clear" w:color="auto" w:fill="E1DFDD"/>
    </w:rPr>
  </w:style>
  <w:style w:type="character" w:styleId="FollowedHyperlink">
    <w:name w:val="FollowedHyperlink"/>
    <w:basedOn w:val="DefaultParagraphFont"/>
    <w:uiPriority w:val="99"/>
    <w:semiHidden/>
    <w:unhideWhenUsed/>
    <w:rsid w:val="00843318"/>
    <w:rPr>
      <w:color w:val="954F72" w:themeColor="followedHyperlink"/>
      <w:u w:val="single"/>
    </w:rPr>
  </w:style>
  <w:style w:type="character" w:styleId="Strong">
    <w:name w:val="Strong"/>
    <w:basedOn w:val="DefaultParagraphFont"/>
    <w:uiPriority w:val="22"/>
    <w:qFormat/>
    <w:rsid w:val="00212CA4"/>
    <w:rPr>
      <w:b/>
      <w:bCs/>
    </w:rPr>
  </w:style>
  <w:style w:type="paragraph" w:styleId="TOC4">
    <w:name w:val="toc 4"/>
    <w:basedOn w:val="Normal"/>
    <w:next w:val="Normal"/>
    <w:autoRedefine/>
    <w:uiPriority w:val="39"/>
    <w:unhideWhenUsed/>
    <w:rsid w:val="00382487"/>
    <w:pPr>
      <w:spacing w:after="100"/>
      <w:ind w:left="780"/>
    </w:pPr>
  </w:style>
  <w:style w:type="paragraph" w:styleId="TOC5">
    <w:name w:val="toc 5"/>
    <w:basedOn w:val="Normal"/>
    <w:next w:val="Normal"/>
    <w:autoRedefine/>
    <w:uiPriority w:val="39"/>
    <w:unhideWhenUsed/>
    <w:rsid w:val="00382487"/>
    <w:pPr>
      <w:spacing w:after="100" w:line="259" w:lineRule="auto"/>
      <w:ind w:left="880"/>
      <w:jc w:val="left"/>
    </w:pPr>
    <w:rPr>
      <w:rFonts w:asciiTheme="minorHAnsi" w:eastAsiaTheme="minorEastAsia" w:hAnsiTheme="minorHAnsi"/>
      <w:sz w:val="22"/>
    </w:rPr>
  </w:style>
  <w:style w:type="paragraph" w:styleId="TOC6">
    <w:name w:val="toc 6"/>
    <w:basedOn w:val="Normal"/>
    <w:next w:val="Normal"/>
    <w:autoRedefine/>
    <w:uiPriority w:val="39"/>
    <w:unhideWhenUsed/>
    <w:rsid w:val="00382487"/>
    <w:pPr>
      <w:spacing w:after="100" w:line="259" w:lineRule="auto"/>
      <w:ind w:left="1100"/>
      <w:jc w:val="left"/>
    </w:pPr>
    <w:rPr>
      <w:rFonts w:asciiTheme="minorHAnsi" w:eastAsiaTheme="minorEastAsia" w:hAnsiTheme="minorHAnsi"/>
      <w:sz w:val="22"/>
    </w:rPr>
  </w:style>
  <w:style w:type="paragraph" w:styleId="TOC7">
    <w:name w:val="toc 7"/>
    <w:basedOn w:val="Normal"/>
    <w:next w:val="Normal"/>
    <w:autoRedefine/>
    <w:uiPriority w:val="39"/>
    <w:unhideWhenUsed/>
    <w:rsid w:val="00382487"/>
    <w:pPr>
      <w:spacing w:after="100" w:line="259" w:lineRule="auto"/>
      <w:ind w:left="1320"/>
      <w:jc w:val="left"/>
    </w:pPr>
    <w:rPr>
      <w:rFonts w:asciiTheme="minorHAnsi" w:eastAsiaTheme="minorEastAsia" w:hAnsiTheme="minorHAnsi"/>
      <w:sz w:val="22"/>
    </w:rPr>
  </w:style>
  <w:style w:type="paragraph" w:styleId="TOC8">
    <w:name w:val="toc 8"/>
    <w:basedOn w:val="Normal"/>
    <w:next w:val="Normal"/>
    <w:autoRedefine/>
    <w:uiPriority w:val="39"/>
    <w:unhideWhenUsed/>
    <w:rsid w:val="00382487"/>
    <w:pPr>
      <w:spacing w:after="100" w:line="259" w:lineRule="auto"/>
      <w:ind w:left="1540"/>
      <w:jc w:val="left"/>
    </w:pPr>
    <w:rPr>
      <w:rFonts w:asciiTheme="minorHAnsi" w:eastAsiaTheme="minorEastAsia" w:hAnsiTheme="minorHAnsi"/>
      <w:sz w:val="22"/>
    </w:rPr>
  </w:style>
  <w:style w:type="paragraph" w:styleId="TOC9">
    <w:name w:val="toc 9"/>
    <w:basedOn w:val="Normal"/>
    <w:next w:val="Normal"/>
    <w:autoRedefine/>
    <w:uiPriority w:val="39"/>
    <w:unhideWhenUsed/>
    <w:rsid w:val="00382487"/>
    <w:pPr>
      <w:spacing w:after="100" w:line="259" w:lineRule="auto"/>
      <w:ind w:left="1760"/>
      <w:jc w:val="left"/>
    </w:pPr>
    <w:rPr>
      <w:rFonts w:asciiTheme="minorHAnsi" w:eastAsiaTheme="minorEastAsia" w:hAnsiTheme="minorHAnsi"/>
      <w:sz w:val="22"/>
    </w:rPr>
  </w:style>
  <w:style w:type="paragraph" w:customStyle="1" w:styleId="hinh">
    <w:name w:val="hinh"/>
    <w:basedOn w:val="Normal"/>
    <w:link w:val="hinhChar"/>
    <w:qFormat/>
    <w:rsid w:val="00382487"/>
    <w:pPr>
      <w:jc w:val="center"/>
    </w:pPr>
    <w:rPr>
      <w:rFonts w:ascii="Arial" w:hAnsi="Arial" w:cs="Arial"/>
      <w:b/>
      <w:bCs/>
    </w:rPr>
  </w:style>
  <w:style w:type="character" w:customStyle="1" w:styleId="hinhChar">
    <w:name w:val="hinh Char"/>
    <w:basedOn w:val="DefaultParagraphFont"/>
    <w:link w:val="hinh"/>
    <w:rsid w:val="00382487"/>
    <w:rPr>
      <w:rFonts w:ascii="Arial" w:hAnsi="Arial" w:cs="Arial"/>
      <w:b/>
      <w:bCs/>
      <w:sz w:val="26"/>
    </w:rPr>
  </w:style>
  <w:style w:type="character" w:customStyle="1" w:styleId="Heading5Char">
    <w:name w:val="Heading 5 Char"/>
    <w:basedOn w:val="DefaultParagraphFont"/>
    <w:link w:val="Heading5"/>
    <w:uiPriority w:val="9"/>
    <w:rsid w:val="00330F77"/>
    <w:rPr>
      <w:rFonts w:asciiTheme="majorHAnsi" w:eastAsiaTheme="majorEastAsia" w:hAnsiTheme="majorHAnsi" w:cstheme="majorBidi"/>
      <w:color w:val="2E74B5" w:themeColor="accent1" w:themeShade="BF"/>
      <w:sz w:val="26"/>
    </w:rPr>
  </w:style>
  <w:style w:type="character" w:styleId="HTMLCode">
    <w:name w:val="HTML Code"/>
    <w:basedOn w:val="DefaultParagraphFont"/>
    <w:uiPriority w:val="99"/>
    <w:semiHidden/>
    <w:unhideWhenUsed/>
    <w:rsid w:val="00D50696"/>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8454871">
      <w:bodyDiv w:val="1"/>
      <w:marLeft w:val="0"/>
      <w:marRight w:val="0"/>
      <w:marTop w:val="0"/>
      <w:marBottom w:val="0"/>
      <w:divBdr>
        <w:top w:val="none" w:sz="0" w:space="0" w:color="auto"/>
        <w:left w:val="none" w:sz="0" w:space="0" w:color="auto"/>
        <w:bottom w:val="none" w:sz="0" w:space="0" w:color="auto"/>
        <w:right w:val="none" w:sz="0" w:space="0" w:color="auto"/>
      </w:divBdr>
    </w:div>
    <w:div w:id="159853239">
      <w:bodyDiv w:val="1"/>
      <w:marLeft w:val="0"/>
      <w:marRight w:val="0"/>
      <w:marTop w:val="0"/>
      <w:marBottom w:val="0"/>
      <w:divBdr>
        <w:top w:val="none" w:sz="0" w:space="0" w:color="auto"/>
        <w:left w:val="none" w:sz="0" w:space="0" w:color="auto"/>
        <w:bottom w:val="none" w:sz="0" w:space="0" w:color="auto"/>
        <w:right w:val="none" w:sz="0" w:space="0" w:color="auto"/>
      </w:divBdr>
    </w:div>
    <w:div w:id="183178449">
      <w:bodyDiv w:val="1"/>
      <w:marLeft w:val="0"/>
      <w:marRight w:val="0"/>
      <w:marTop w:val="0"/>
      <w:marBottom w:val="0"/>
      <w:divBdr>
        <w:top w:val="none" w:sz="0" w:space="0" w:color="auto"/>
        <w:left w:val="none" w:sz="0" w:space="0" w:color="auto"/>
        <w:bottom w:val="none" w:sz="0" w:space="0" w:color="auto"/>
        <w:right w:val="none" w:sz="0" w:space="0" w:color="auto"/>
      </w:divBdr>
    </w:div>
    <w:div w:id="195123133">
      <w:bodyDiv w:val="1"/>
      <w:marLeft w:val="0"/>
      <w:marRight w:val="0"/>
      <w:marTop w:val="0"/>
      <w:marBottom w:val="0"/>
      <w:divBdr>
        <w:top w:val="none" w:sz="0" w:space="0" w:color="auto"/>
        <w:left w:val="none" w:sz="0" w:space="0" w:color="auto"/>
        <w:bottom w:val="none" w:sz="0" w:space="0" w:color="auto"/>
        <w:right w:val="none" w:sz="0" w:space="0" w:color="auto"/>
      </w:divBdr>
    </w:div>
    <w:div w:id="213346919">
      <w:bodyDiv w:val="1"/>
      <w:marLeft w:val="0"/>
      <w:marRight w:val="0"/>
      <w:marTop w:val="0"/>
      <w:marBottom w:val="0"/>
      <w:divBdr>
        <w:top w:val="none" w:sz="0" w:space="0" w:color="auto"/>
        <w:left w:val="none" w:sz="0" w:space="0" w:color="auto"/>
        <w:bottom w:val="none" w:sz="0" w:space="0" w:color="auto"/>
        <w:right w:val="none" w:sz="0" w:space="0" w:color="auto"/>
      </w:divBdr>
    </w:div>
    <w:div w:id="225188867">
      <w:bodyDiv w:val="1"/>
      <w:marLeft w:val="0"/>
      <w:marRight w:val="0"/>
      <w:marTop w:val="0"/>
      <w:marBottom w:val="0"/>
      <w:divBdr>
        <w:top w:val="none" w:sz="0" w:space="0" w:color="auto"/>
        <w:left w:val="none" w:sz="0" w:space="0" w:color="auto"/>
        <w:bottom w:val="none" w:sz="0" w:space="0" w:color="auto"/>
        <w:right w:val="none" w:sz="0" w:space="0" w:color="auto"/>
      </w:divBdr>
    </w:div>
    <w:div w:id="256787942">
      <w:bodyDiv w:val="1"/>
      <w:marLeft w:val="0"/>
      <w:marRight w:val="0"/>
      <w:marTop w:val="0"/>
      <w:marBottom w:val="0"/>
      <w:divBdr>
        <w:top w:val="none" w:sz="0" w:space="0" w:color="auto"/>
        <w:left w:val="none" w:sz="0" w:space="0" w:color="auto"/>
        <w:bottom w:val="none" w:sz="0" w:space="0" w:color="auto"/>
        <w:right w:val="none" w:sz="0" w:space="0" w:color="auto"/>
      </w:divBdr>
    </w:div>
    <w:div w:id="325868526">
      <w:bodyDiv w:val="1"/>
      <w:marLeft w:val="0"/>
      <w:marRight w:val="0"/>
      <w:marTop w:val="0"/>
      <w:marBottom w:val="0"/>
      <w:divBdr>
        <w:top w:val="none" w:sz="0" w:space="0" w:color="auto"/>
        <w:left w:val="none" w:sz="0" w:space="0" w:color="auto"/>
        <w:bottom w:val="none" w:sz="0" w:space="0" w:color="auto"/>
        <w:right w:val="none" w:sz="0" w:space="0" w:color="auto"/>
      </w:divBdr>
    </w:div>
    <w:div w:id="376928643">
      <w:bodyDiv w:val="1"/>
      <w:marLeft w:val="0"/>
      <w:marRight w:val="0"/>
      <w:marTop w:val="0"/>
      <w:marBottom w:val="0"/>
      <w:divBdr>
        <w:top w:val="none" w:sz="0" w:space="0" w:color="auto"/>
        <w:left w:val="none" w:sz="0" w:space="0" w:color="auto"/>
        <w:bottom w:val="none" w:sz="0" w:space="0" w:color="auto"/>
        <w:right w:val="none" w:sz="0" w:space="0" w:color="auto"/>
      </w:divBdr>
    </w:div>
    <w:div w:id="397942984">
      <w:bodyDiv w:val="1"/>
      <w:marLeft w:val="0"/>
      <w:marRight w:val="0"/>
      <w:marTop w:val="0"/>
      <w:marBottom w:val="0"/>
      <w:divBdr>
        <w:top w:val="none" w:sz="0" w:space="0" w:color="auto"/>
        <w:left w:val="none" w:sz="0" w:space="0" w:color="auto"/>
        <w:bottom w:val="none" w:sz="0" w:space="0" w:color="auto"/>
        <w:right w:val="none" w:sz="0" w:space="0" w:color="auto"/>
      </w:divBdr>
    </w:div>
    <w:div w:id="399015201">
      <w:bodyDiv w:val="1"/>
      <w:marLeft w:val="0"/>
      <w:marRight w:val="0"/>
      <w:marTop w:val="0"/>
      <w:marBottom w:val="0"/>
      <w:divBdr>
        <w:top w:val="none" w:sz="0" w:space="0" w:color="auto"/>
        <w:left w:val="none" w:sz="0" w:space="0" w:color="auto"/>
        <w:bottom w:val="none" w:sz="0" w:space="0" w:color="auto"/>
        <w:right w:val="none" w:sz="0" w:space="0" w:color="auto"/>
      </w:divBdr>
    </w:div>
    <w:div w:id="413625975">
      <w:bodyDiv w:val="1"/>
      <w:marLeft w:val="0"/>
      <w:marRight w:val="0"/>
      <w:marTop w:val="0"/>
      <w:marBottom w:val="0"/>
      <w:divBdr>
        <w:top w:val="none" w:sz="0" w:space="0" w:color="auto"/>
        <w:left w:val="none" w:sz="0" w:space="0" w:color="auto"/>
        <w:bottom w:val="none" w:sz="0" w:space="0" w:color="auto"/>
        <w:right w:val="none" w:sz="0" w:space="0" w:color="auto"/>
      </w:divBdr>
    </w:div>
    <w:div w:id="425001269">
      <w:bodyDiv w:val="1"/>
      <w:marLeft w:val="0"/>
      <w:marRight w:val="0"/>
      <w:marTop w:val="0"/>
      <w:marBottom w:val="0"/>
      <w:divBdr>
        <w:top w:val="none" w:sz="0" w:space="0" w:color="auto"/>
        <w:left w:val="none" w:sz="0" w:space="0" w:color="auto"/>
        <w:bottom w:val="none" w:sz="0" w:space="0" w:color="auto"/>
        <w:right w:val="none" w:sz="0" w:space="0" w:color="auto"/>
      </w:divBdr>
    </w:div>
    <w:div w:id="464590734">
      <w:bodyDiv w:val="1"/>
      <w:marLeft w:val="0"/>
      <w:marRight w:val="0"/>
      <w:marTop w:val="0"/>
      <w:marBottom w:val="0"/>
      <w:divBdr>
        <w:top w:val="none" w:sz="0" w:space="0" w:color="auto"/>
        <w:left w:val="none" w:sz="0" w:space="0" w:color="auto"/>
        <w:bottom w:val="none" w:sz="0" w:space="0" w:color="auto"/>
        <w:right w:val="none" w:sz="0" w:space="0" w:color="auto"/>
      </w:divBdr>
    </w:div>
    <w:div w:id="473137075">
      <w:bodyDiv w:val="1"/>
      <w:marLeft w:val="0"/>
      <w:marRight w:val="0"/>
      <w:marTop w:val="0"/>
      <w:marBottom w:val="0"/>
      <w:divBdr>
        <w:top w:val="none" w:sz="0" w:space="0" w:color="auto"/>
        <w:left w:val="none" w:sz="0" w:space="0" w:color="auto"/>
        <w:bottom w:val="none" w:sz="0" w:space="0" w:color="auto"/>
        <w:right w:val="none" w:sz="0" w:space="0" w:color="auto"/>
      </w:divBdr>
    </w:div>
    <w:div w:id="495192200">
      <w:bodyDiv w:val="1"/>
      <w:marLeft w:val="0"/>
      <w:marRight w:val="0"/>
      <w:marTop w:val="0"/>
      <w:marBottom w:val="0"/>
      <w:divBdr>
        <w:top w:val="none" w:sz="0" w:space="0" w:color="auto"/>
        <w:left w:val="none" w:sz="0" w:space="0" w:color="auto"/>
        <w:bottom w:val="none" w:sz="0" w:space="0" w:color="auto"/>
        <w:right w:val="none" w:sz="0" w:space="0" w:color="auto"/>
      </w:divBdr>
    </w:div>
    <w:div w:id="572549342">
      <w:bodyDiv w:val="1"/>
      <w:marLeft w:val="0"/>
      <w:marRight w:val="0"/>
      <w:marTop w:val="0"/>
      <w:marBottom w:val="0"/>
      <w:divBdr>
        <w:top w:val="none" w:sz="0" w:space="0" w:color="auto"/>
        <w:left w:val="none" w:sz="0" w:space="0" w:color="auto"/>
        <w:bottom w:val="none" w:sz="0" w:space="0" w:color="auto"/>
        <w:right w:val="none" w:sz="0" w:space="0" w:color="auto"/>
      </w:divBdr>
    </w:div>
    <w:div w:id="635988463">
      <w:bodyDiv w:val="1"/>
      <w:marLeft w:val="0"/>
      <w:marRight w:val="0"/>
      <w:marTop w:val="0"/>
      <w:marBottom w:val="0"/>
      <w:divBdr>
        <w:top w:val="none" w:sz="0" w:space="0" w:color="auto"/>
        <w:left w:val="none" w:sz="0" w:space="0" w:color="auto"/>
        <w:bottom w:val="none" w:sz="0" w:space="0" w:color="auto"/>
        <w:right w:val="none" w:sz="0" w:space="0" w:color="auto"/>
      </w:divBdr>
    </w:div>
    <w:div w:id="650910316">
      <w:bodyDiv w:val="1"/>
      <w:marLeft w:val="0"/>
      <w:marRight w:val="0"/>
      <w:marTop w:val="0"/>
      <w:marBottom w:val="0"/>
      <w:divBdr>
        <w:top w:val="none" w:sz="0" w:space="0" w:color="auto"/>
        <w:left w:val="none" w:sz="0" w:space="0" w:color="auto"/>
        <w:bottom w:val="none" w:sz="0" w:space="0" w:color="auto"/>
        <w:right w:val="none" w:sz="0" w:space="0" w:color="auto"/>
      </w:divBdr>
    </w:div>
    <w:div w:id="668219701">
      <w:bodyDiv w:val="1"/>
      <w:marLeft w:val="0"/>
      <w:marRight w:val="0"/>
      <w:marTop w:val="0"/>
      <w:marBottom w:val="0"/>
      <w:divBdr>
        <w:top w:val="none" w:sz="0" w:space="0" w:color="auto"/>
        <w:left w:val="none" w:sz="0" w:space="0" w:color="auto"/>
        <w:bottom w:val="none" w:sz="0" w:space="0" w:color="auto"/>
        <w:right w:val="none" w:sz="0" w:space="0" w:color="auto"/>
      </w:divBdr>
    </w:div>
    <w:div w:id="697512858">
      <w:bodyDiv w:val="1"/>
      <w:marLeft w:val="0"/>
      <w:marRight w:val="0"/>
      <w:marTop w:val="0"/>
      <w:marBottom w:val="0"/>
      <w:divBdr>
        <w:top w:val="none" w:sz="0" w:space="0" w:color="auto"/>
        <w:left w:val="none" w:sz="0" w:space="0" w:color="auto"/>
        <w:bottom w:val="none" w:sz="0" w:space="0" w:color="auto"/>
        <w:right w:val="none" w:sz="0" w:space="0" w:color="auto"/>
      </w:divBdr>
    </w:div>
    <w:div w:id="727920948">
      <w:bodyDiv w:val="1"/>
      <w:marLeft w:val="0"/>
      <w:marRight w:val="0"/>
      <w:marTop w:val="0"/>
      <w:marBottom w:val="0"/>
      <w:divBdr>
        <w:top w:val="none" w:sz="0" w:space="0" w:color="auto"/>
        <w:left w:val="none" w:sz="0" w:space="0" w:color="auto"/>
        <w:bottom w:val="none" w:sz="0" w:space="0" w:color="auto"/>
        <w:right w:val="none" w:sz="0" w:space="0" w:color="auto"/>
      </w:divBdr>
    </w:div>
    <w:div w:id="743458245">
      <w:bodyDiv w:val="1"/>
      <w:marLeft w:val="0"/>
      <w:marRight w:val="0"/>
      <w:marTop w:val="0"/>
      <w:marBottom w:val="0"/>
      <w:divBdr>
        <w:top w:val="none" w:sz="0" w:space="0" w:color="auto"/>
        <w:left w:val="none" w:sz="0" w:space="0" w:color="auto"/>
        <w:bottom w:val="none" w:sz="0" w:space="0" w:color="auto"/>
        <w:right w:val="none" w:sz="0" w:space="0" w:color="auto"/>
      </w:divBdr>
    </w:div>
    <w:div w:id="829180147">
      <w:bodyDiv w:val="1"/>
      <w:marLeft w:val="0"/>
      <w:marRight w:val="0"/>
      <w:marTop w:val="0"/>
      <w:marBottom w:val="0"/>
      <w:divBdr>
        <w:top w:val="none" w:sz="0" w:space="0" w:color="auto"/>
        <w:left w:val="none" w:sz="0" w:space="0" w:color="auto"/>
        <w:bottom w:val="none" w:sz="0" w:space="0" w:color="auto"/>
        <w:right w:val="none" w:sz="0" w:space="0" w:color="auto"/>
      </w:divBdr>
    </w:div>
    <w:div w:id="841428778">
      <w:bodyDiv w:val="1"/>
      <w:marLeft w:val="0"/>
      <w:marRight w:val="0"/>
      <w:marTop w:val="0"/>
      <w:marBottom w:val="0"/>
      <w:divBdr>
        <w:top w:val="none" w:sz="0" w:space="0" w:color="auto"/>
        <w:left w:val="none" w:sz="0" w:space="0" w:color="auto"/>
        <w:bottom w:val="none" w:sz="0" w:space="0" w:color="auto"/>
        <w:right w:val="none" w:sz="0" w:space="0" w:color="auto"/>
      </w:divBdr>
    </w:div>
    <w:div w:id="862783455">
      <w:bodyDiv w:val="1"/>
      <w:marLeft w:val="0"/>
      <w:marRight w:val="0"/>
      <w:marTop w:val="0"/>
      <w:marBottom w:val="0"/>
      <w:divBdr>
        <w:top w:val="none" w:sz="0" w:space="0" w:color="auto"/>
        <w:left w:val="none" w:sz="0" w:space="0" w:color="auto"/>
        <w:bottom w:val="none" w:sz="0" w:space="0" w:color="auto"/>
        <w:right w:val="none" w:sz="0" w:space="0" w:color="auto"/>
      </w:divBdr>
    </w:div>
    <w:div w:id="867068139">
      <w:bodyDiv w:val="1"/>
      <w:marLeft w:val="0"/>
      <w:marRight w:val="0"/>
      <w:marTop w:val="0"/>
      <w:marBottom w:val="0"/>
      <w:divBdr>
        <w:top w:val="none" w:sz="0" w:space="0" w:color="auto"/>
        <w:left w:val="none" w:sz="0" w:space="0" w:color="auto"/>
        <w:bottom w:val="none" w:sz="0" w:space="0" w:color="auto"/>
        <w:right w:val="none" w:sz="0" w:space="0" w:color="auto"/>
      </w:divBdr>
    </w:div>
    <w:div w:id="912591183">
      <w:bodyDiv w:val="1"/>
      <w:marLeft w:val="0"/>
      <w:marRight w:val="0"/>
      <w:marTop w:val="0"/>
      <w:marBottom w:val="0"/>
      <w:divBdr>
        <w:top w:val="none" w:sz="0" w:space="0" w:color="auto"/>
        <w:left w:val="none" w:sz="0" w:space="0" w:color="auto"/>
        <w:bottom w:val="none" w:sz="0" w:space="0" w:color="auto"/>
        <w:right w:val="none" w:sz="0" w:space="0" w:color="auto"/>
      </w:divBdr>
    </w:div>
    <w:div w:id="927273730">
      <w:bodyDiv w:val="1"/>
      <w:marLeft w:val="0"/>
      <w:marRight w:val="0"/>
      <w:marTop w:val="0"/>
      <w:marBottom w:val="0"/>
      <w:divBdr>
        <w:top w:val="none" w:sz="0" w:space="0" w:color="auto"/>
        <w:left w:val="none" w:sz="0" w:space="0" w:color="auto"/>
        <w:bottom w:val="none" w:sz="0" w:space="0" w:color="auto"/>
        <w:right w:val="none" w:sz="0" w:space="0" w:color="auto"/>
      </w:divBdr>
    </w:div>
    <w:div w:id="971057992">
      <w:bodyDiv w:val="1"/>
      <w:marLeft w:val="0"/>
      <w:marRight w:val="0"/>
      <w:marTop w:val="0"/>
      <w:marBottom w:val="0"/>
      <w:divBdr>
        <w:top w:val="none" w:sz="0" w:space="0" w:color="auto"/>
        <w:left w:val="none" w:sz="0" w:space="0" w:color="auto"/>
        <w:bottom w:val="none" w:sz="0" w:space="0" w:color="auto"/>
        <w:right w:val="none" w:sz="0" w:space="0" w:color="auto"/>
      </w:divBdr>
    </w:div>
    <w:div w:id="988825263">
      <w:bodyDiv w:val="1"/>
      <w:marLeft w:val="0"/>
      <w:marRight w:val="0"/>
      <w:marTop w:val="0"/>
      <w:marBottom w:val="0"/>
      <w:divBdr>
        <w:top w:val="none" w:sz="0" w:space="0" w:color="auto"/>
        <w:left w:val="none" w:sz="0" w:space="0" w:color="auto"/>
        <w:bottom w:val="none" w:sz="0" w:space="0" w:color="auto"/>
        <w:right w:val="none" w:sz="0" w:space="0" w:color="auto"/>
      </w:divBdr>
    </w:div>
    <w:div w:id="1006203815">
      <w:bodyDiv w:val="1"/>
      <w:marLeft w:val="0"/>
      <w:marRight w:val="0"/>
      <w:marTop w:val="0"/>
      <w:marBottom w:val="0"/>
      <w:divBdr>
        <w:top w:val="none" w:sz="0" w:space="0" w:color="auto"/>
        <w:left w:val="none" w:sz="0" w:space="0" w:color="auto"/>
        <w:bottom w:val="none" w:sz="0" w:space="0" w:color="auto"/>
        <w:right w:val="none" w:sz="0" w:space="0" w:color="auto"/>
      </w:divBdr>
    </w:div>
    <w:div w:id="1054814801">
      <w:bodyDiv w:val="1"/>
      <w:marLeft w:val="0"/>
      <w:marRight w:val="0"/>
      <w:marTop w:val="0"/>
      <w:marBottom w:val="0"/>
      <w:divBdr>
        <w:top w:val="none" w:sz="0" w:space="0" w:color="auto"/>
        <w:left w:val="none" w:sz="0" w:space="0" w:color="auto"/>
        <w:bottom w:val="none" w:sz="0" w:space="0" w:color="auto"/>
        <w:right w:val="none" w:sz="0" w:space="0" w:color="auto"/>
      </w:divBdr>
    </w:div>
    <w:div w:id="1108113229">
      <w:bodyDiv w:val="1"/>
      <w:marLeft w:val="0"/>
      <w:marRight w:val="0"/>
      <w:marTop w:val="0"/>
      <w:marBottom w:val="0"/>
      <w:divBdr>
        <w:top w:val="none" w:sz="0" w:space="0" w:color="auto"/>
        <w:left w:val="none" w:sz="0" w:space="0" w:color="auto"/>
        <w:bottom w:val="none" w:sz="0" w:space="0" w:color="auto"/>
        <w:right w:val="none" w:sz="0" w:space="0" w:color="auto"/>
      </w:divBdr>
    </w:div>
    <w:div w:id="1277369115">
      <w:bodyDiv w:val="1"/>
      <w:marLeft w:val="0"/>
      <w:marRight w:val="0"/>
      <w:marTop w:val="0"/>
      <w:marBottom w:val="0"/>
      <w:divBdr>
        <w:top w:val="none" w:sz="0" w:space="0" w:color="auto"/>
        <w:left w:val="none" w:sz="0" w:space="0" w:color="auto"/>
        <w:bottom w:val="none" w:sz="0" w:space="0" w:color="auto"/>
        <w:right w:val="none" w:sz="0" w:space="0" w:color="auto"/>
      </w:divBdr>
    </w:div>
    <w:div w:id="1363045275">
      <w:bodyDiv w:val="1"/>
      <w:marLeft w:val="0"/>
      <w:marRight w:val="0"/>
      <w:marTop w:val="0"/>
      <w:marBottom w:val="0"/>
      <w:divBdr>
        <w:top w:val="none" w:sz="0" w:space="0" w:color="auto"/>
        <w:left w:val="none" w:sz="0" w:space="0" w:color="auto"/>
        <w:bottom w:val="none" w:sz="0" w:space="0" w:color="auto"/>
        <w:right w:val="none" w:sz="0" w:space="0" w:color="auto"/>
      </w:divBdr>
    </w:div>
    <w:div w:id="1396276189">
      <w:bodyDiv w:val="1"/>
      <w:marLeft w:val="0"/>
      <w:marRight w:val="0"/>
      <w:marTop w:val="0"/>
      <w:marBottom w:val="0"/>
      <w:divBdr>
        <w:top w:val="none" w:sz="0" w:space="0" w:color="auto"/>
        <w:left w:val="none" w:sz="0" w:space="0" w:color="auto"/>
        <w:bottom w:val="none" w:sz="0" w:space="0" w:color="auto"/>
        <w:right w:val="none" w:sz="0" w:space="0" w:color="auto"/>
      </w:divBdr>
    </w:div>
    <w:div w:id="1446774051">
      <w:bodyDiv w:val="1"/>
      <w:marLeft w:val="0"/>
      <w:marRight w:val="0"/>
      <w:marTop w:val="0"/>
      <w:marBottom w:val="0"/>
      <w:divBdr>
        <w:top w:val="none" w:sz="0" w:space="0" w:color="auto"/>
        <w:left w:val="none" w:sz="0" w:space="0" w:color="auto"/>
        <w:bottom w:val="none" w:sz="0" w:space="0" w:color="auto"/>
        <w:right w:val="none" w:sz="0" w:space="0" w:color="auto"/>
      </w:divBdr>
    </w:div>
    <w:div w:id="1484926815">
      <w:bodyDiv w:val="1"/>
      <w:marLeft w:val="0"/>
      <w:marRight w:val="0"/>
      <w:marTop w:val="0"/>
      <w:marBottom w:val="0"/>
      <w:divBdr>
        <w:top w:val="none" w:sz="0" w:space="0" w:color="auto"/>
        <w:left w:val="none" w:sz="0" w:space="0" w:color="auto"/>
        <w:bottom w:val="none" w:sz="0" w:space="0" w:color="auto"/>
        <w:right w:val="none" w:sz="0" w:space="0" w:color="auto"/>
      </w:divBdr>
    </w:div>
    <w:div w:id="1503399998">
      <w:bodyDiv w:val="1"/>
      <w:marLeft w:val="0"/>
      <w:marRight w:val="0"/>
      <w:marTop w:val="0"/>
      <w:marBottom w:val="0"/>
      <w:divBdr>
        <w:top w:val="none" w:sz="0" w:space="0" w:color="auto"/>
        <w:left w:val="none" w:sz="0" w:space="0" w:color="auto"/>
        <w:bottom w:val="none" w:sz="0" w:space="0" w:color="auto"/>
        <w:right w:val="none" w:sz="0" w:space="0" w:color="auto"/>
      </w:divBdr>
    </w:div>
    <w:div w:id="1516109838">
      <w:bodyDiv w:val="1"/>
      <w:marLeft w:val="0"/>
      <w:marRight w:val="0"/>
      <w:marTop w:val="0"/>
      <w:marBottom w:val="0"/>
      <w:divBdr>
        <w:top w:val="none" w:sz="0" w:space="0" w:color="auto"/>
        <w:left w:val="none" w:sz="0" w:space="0" w:color="auto"/>
        <w:bottom w:val="none" w:sz="0" w:space="0" w:color="auto"/>
        <w:right w:val="none" w:sz="0" w:space="0" w:color="auto"/>
      </w:divBdr>
    </w:div>
    <w:div w:id="1518234653">
      <w:bodyDiv w:val="1"/>
      <w:marLeft w:val="0"/>
      <w:marRight w:val="0"/>
      <w:marTop w:val="0"/>
      <w:marBottom w:val="0"/>
      <w:divBdr>
        <w:top w:val="none" w:sz="0" w:space="0" w:color="auto"/>
        <w:left w:val="none" w:sz="0" w:space="0" w:color="auto"/>
        <w:bottom w:val="none" w:sz="0" w:space="0" w:color="auto"/>
        <w:right w:val="none" w:sz="0" w:space="0" w:color="auto"/>
      </w:divBdr>
    </w:div>
    <w:div w:id="1520579048">
      <w:bodyDiv w:val="1"/>
      <w:marLeft w:val="0"/>
      <w:marRight w:val="0"/>
      <w:marTop w:val="0"/>
      <w:marBottom w:val="0"/>
      <w:divBdr>
        <w:top w:val="none" w:sz="0" w:space="0" w:color="auto"/>
        <w:left w:val="none" w:sz="0" w:space="0" w:color="auto"/>
        <w:bottom w:val="none" w:sz="0" w:space="0" w:color="auto"/>
        <w:right w:val="none" w:sz="0" w:space="0" w:color="auto"/>
      </w:divBdr>
    </w:div>
    <w:div w:id="1556813006">
      <w:bodyDiv w:val="1"/>
      <w:marLeft w:val="0"/>
      <w:marRight w:val="0"/>
      <w:marTop w:val="0"/>
      <w:marBottom w:val="0"/>
      <w:divBdr>
        <w:top w:val="none" w:sz="0" w:space="0" w:color="auto"/>
        <w:left w:val="none" w:sz="0" w:space="0" w:color="auto"/>
        <w:bottom w:val="none" w:sz="0" w:space="0" w:color="auto"/>
        <w:right w:val="none" w:sz="0" w:space="0" w:color="auto"/>
      </w:divBdr>
    </w:div>
    <w:div w:id="1593007213">
      <w:bodyDiv w:val="1"/>
      <w:marLeft w:val="0"/>
      <w:marRight w:val="0"/>
      <w:marTop w:val="0"/>
      <w:marBottom w:val="0"/>
      <w:divBdr>
        <w:top w:val="none" w:sz="0" w:space="0" w:color="auto"/>
        <w:left w:val="none" w:sz="0" w:space="0" w:color="auto"/>
        <w:bottom w:val="none" w:sz="0" w:space="0" w:color="auto"/>
        <w:right w:val="none" w:sz="0" w:space="0" w:color="auto"/>
      </w:divBdr>
    </w:div>
    <w:div w:id="1670672447">
      <w:bodyDiv w:val="1"/>
      <w:marLeft w:val="0"/>
      <w:marRight w:val="0"/>
      <w:marTop w:val="0"/>
      <w:marBottom w:val="0"/>
      <w:divBdr>
        <w:top w:val="none" w:sz="0" w:space="0" w:color="auto"/>
        <w:left w:val="none" w:sz="0" w:space="0" w:color="auto"/>
        <w:bottom w:val="none" w:sz="0" w:space="0" w:color="auto"/>
        <w:right w:val="none" w:sz="0" w:space="0" w:color="auto"/>
      </w:divBdr>
    </w:div>
    <w:div w:id="1678920845">
      <w:bodyDiv w:val="1"/>
      <w:marLeft w:val="0"/>
      <w:marRight w:val="0"/>
      <w:marTop w:val="0"/>
      <w:marBottom w:val="0"/>
      <w:divBdr>
        <w:top w:val="none" w:sz="0" w:space="0" w:color="auto"/>
        <w:left w:val="none" w:sz="0" w:space="0" w:color="auto"/>
        <w:bottom w:val="none" w:sz="0" w:space="0" w:color="auto"/>
        <w:right w:val="none" w:sz="0" w:space="0" w:color="auto"/>
      </w:divBdr>
    </w:div>
    <w:div w:id="1691175282">
      <w:bodyDiv w:val="1"/>
      <w:marLeft w:val="0"/>
      <w:marRight w:val="0"/>
      <w:marTop w:val="0"/>
      <w:marBottom w:val="0"/>
      <w:divBdr>
        <w:top w:val="none" w:sz="0" w:space="0" w:color="auto"/>
        <w:left w:val="none" w:sz="0" w:space="0" w:color="auto"/>
        <w:bottom w:val="none" w:sz="0" w:space="0" w:color="auto"/>
        <w:right w:val="none" w:sz="0" w:space="0" w:color="auto"/>
      </w:divBdr>
    </w:div>
    <w:div w:id="1706518836">
      <w:bodyDiv w:val="1"/>
      <w:marLeft w:val="0"/>
      <w:marRight w:val="0"/>
      <w:marTop w:val="0"/>
      <w:marBottom w:val="0"/>
      <w:divBdr>
        <w:top w:val="none" w:sz="0" w:space="0" w:color="auto"/>
        <w:left w:val="none" w:sz="0" w:space="0" w:color="auto"/>
        <w:bottom w:val="none" w:sz="0" w:space="0" w:color="auto"/>
        <w:right w:val="none" w:sz="0" w:space="0" w:color="auto"/>
      </w:divBdr>
    </w:div>
    <w:div w:id="1807623499">
      <w:bodyDiv w:val="1"/>
      <w:marLeft w:val="0"/>
      <w:marRight w:val="0"/>
      <w:marTop w:val="0"/>
      <w:marBottom w:val="0"/>
      <w:divBdr>
        <w:top w:val="none" w:sz="0" w:space="0" w:color="auto"/>
        <w:left w:val="none" w:sz="0" w:space="0" w:color="auto"/>
        <w:bottom w:val="none" w:sz="0" w:space="0" w:color="auto"/>
        <w:right w:val="none" w:sz="0" w:space="0" w:color="auto"/>
      </w:divBdr>
    </w:div>
    <w:div w:id="1841197664">
      <w:bodyDiv w:val="1"/>
      <w:marLeft w:val="0"/>
      <w:marRight w:val="0"/>
      <w:marTop w:val="0"/>
      <w:marBottom w:val="0"/>
      <w:divBdr>
        <w:top w:val="none" w:sz="0" w:space="0" w:color="auto"/>
        <w:left w:val="none" w:sz="0" w:space="0" w:color="auto"/>
        <w:bottom w:val="none" w:sz="0" w:space="0" w:color="auto"/>
        <w:right w:val="none" w:sz="0" w:space="0" w:color="auto"/>
      </w:divBdr>
    </w:div>
    <w:div w:id="1952661420">
      <w:bodyDiv w:val="1"/>
      <w:marLeft w:val="0"/>
      <w:marRight w:val="0"/>
      <w:marTop w:val="0"/>
      <w:marBottom w:val="0"/>
      <w:divBdr>
        <w:top w:val="none" w:sz="0" w:space="0" w:color="auto"/>
        <w:left w:val="none" w:sz="0" w:space="0" w:color="auto"/>
        <w:bottom w:val="none" w:sz="0" w:space="0" w:color="auto"/>
        <w:right w:val="none" w:sz="0" w:space="0" w:color="auto"/>
      </w:divBdr>
    </w:div>
    <w:div w:id="1968243803">
      <w:bodyDiv w:val="1"/>
      <w:marLeft w:val="0"/>
      <w:marRight w:val="0"/>
      <w:marTop w:val="0"/>
      <w:marBottom w:val="0"/>
      <w:divBdr>
        <w:top w:val="none" w:sz="0" w:space="0" w:color="auto"/>
        <w:left w:val="none" w:sz="0" w:space="0" w:color="auto"/>
        <w:bottom w:val="none" w:sz="0" w:space="0" w:color="auto"/>
        <w:right w:val="none" w:sz="0" w:space="0" w:color="auto"/>
      </w:divBdr>
    </w:div>
    <w:div w:id="2104951956">
      <w:bodyDiv w:val="1"/>
      <w:marLeft w:val="0"/>
      <w:marRight w:val="0"/>
      <w:marTop w:val="0"/>
      <w:marBottom w:val="0"/>
      <w:divBdr>
        <w:top w:val="none" w:sz="0" w:space="0" w:color="auto"/>
        <w:left w:val="none" w:sz="0" w:space="0" w:color="auto"/>
        <w:bottom w:val="none" w:sz="0" w:space="0" w:color="auto"/>
        <w:right w:val="none" w:sz="0" w:space="0" w:color="auto"/>
      </w:divBdr>
    </w:div>
    <w:div w:id="21294262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16" Type="http://schemas.openxmlformats.org/officeDocument/2006/relationships/image" Target="media/image8.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jpe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jp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1.jpeg"/><Relationship Id="rId51" Type="http://schemas.openxmlformats.org/officeDocument/2006/relationships/image" Target="media/image43.png"/><Relationship Id="rId72" Type="http://schemas.openxmlformats.org/officeDocument/2006/relationships/image" Target="media/image64.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footer" Target="footer1.xm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6D146EC-C6ED-4D10-90E6-F54D5A301A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3767</TotalTime>
  <Pages>63</Pages>
  <Words>5462</Words>
  <Characters>31138</Characters>
  <Application>Microsoft Office Word</Application>
  <DocSecurity>0</DocSecurity>
  <Lines>259</Lines>
  <Paragraphs>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36527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Hiếu ngô</cp:lastModifiedBy>
  <cp:revision>83</cp:revision>
  <dcterms:created xsi:type="dcterms:W3CDTF">2024-05-24T08:49:00Z</dcterms:created>
  <dcterms:modified xsi:type="dcterms:W3CDTF">2024-11-27T09:20:00Z</dcterms:modified>
</cp:coreProperties>
</file>